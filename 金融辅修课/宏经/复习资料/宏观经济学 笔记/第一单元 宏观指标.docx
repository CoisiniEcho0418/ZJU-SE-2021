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E40D7" w14:textId="570E1A54" w:rsidR="007B7BA8" w:rsidDel="0093603C" w:rsidRDefault="007B7BA8">
      <w:pPr>
        <w:rPr>
          <w:del w:id="0" w:author="jiuming Lin" w:date="2019-06-07T19:26:00Z"/>
        </w:rPr>
      </w:pPr>
      <w:del w:id="1" w:author="jiuming Lin" w:date="2019-06-07T19:26:00Z">
        <w:r w:rsidDel="0093603C">
          <w:rPr>
            <w:rFonts w:hint="eastAsia"/>
          </w:rPr>
          <w:delText>注：</w:delText>
        </w:r>
        <w:r w:rsidRPr="007B7BA8" w:rsidDel="0093603C">
          <w:rPr>
            <w:rFonts w:hint="eastAsia"/>
            <w:color w:val="00B050"/>
          </w:rPr>
          <w:delText>绿色字体</w:delText>
        </w:r>
        <w:r w:rsidDel="0093603C">
          <w:rPr>
            <w:rFonts w:hint="eastAsia"/>
          </w:rPr>
          <w:delText>是概念解析</w:delText>
        </w:r>
        <w:r w:rsidR="00005046" w:rsidDel="0093603C">
          <w:rPr>
            <w:rFonts w:hint="eastAsia"/>
          </w:rPr>
          <w:delText>或者评注（评注前会有#）</w:delText>
        </w:r>
      </w:del>
    </w:p>
    <w:p w14:paraId="15F6F491" w14:textId="71CE1C8E" w:rsidR="007B7BA8" w:rsidDel="0093603C" w:rsidRDefault="006357C6">
      <w:pPr>
        <w:rPr>
          <w:del w:id="2" w:author="jiuming Lin" w:date="2019-06-07T19:26:00Z"/>
        </w:rPr>
      </w:pPr>
      <w:del w:id="3" w:author="jiuming Lin" w:date="2019-06-07T19:26:00Z">
        <w:r w:rsidDel="0093603C">
          <w:rPr>
            <w:rFonts w:hint="eastAsia"/>
            <w:color w:val="0070C0"/>
          </w:rPr>
          <w:delText>蓝</w:delText>
        </w:r>
        <w:r w:rsidRPr="006357C6" w:rsidDel="0093603C">
          <w:rPr>
            <w:rFonts w:hint="eastAsia"/>
            <w:color w:val="0070C0"/>
          </w:rPr>
          <w:delText>色字体</w:delText>
        </w:r>
        <w:r w:rsidDel="0093603C">
          <w:rPr>
            <w:rFonts w:hint="eastAsia"/>
          </w:rPr>
          <w:delText>是例子</w:delText>
        </w:r>
      </w:del>
    </w:p>
    <w:p w14:paraId="389D978D" w14:textId="1E52DD2D" w:rsidR="00C871F0" w:rsidDel="0093603C" w:rsidRDefault="00C871F0">
      <w:pPr>
        <w:rPr>
          <w:del w:id="4" w:author="jiuming Lin" w:date="2019-06-07T19:26:00Z"/>
        </w:rPr>
      </w:pPr>
      <w:del w:id="5" w:author="jiuming Lin" w:date="2019-06-07T19:26:00Z">
        <w:r w:rsidRPr="00C871F0" w:rsidDel="0093603C">
          <w:rPr>
            <w:rFonts w:hint="eastAsia"/>
            <w:highlight w:val="yellow"/>
          </w:rPr>
          <w:delText>高亮</w:delText>
        </w:r>
        <w:r w:rsidDel="0093603C">
          <w:rPr>
            <w:rFonts w:hint="eastAsia"/>
          </w:rPr>
          <w:delText>是公式</w:delText>
        </w:r>
      </w:del>
    </w:p>
    <w:p w14:paraId="15997496" w14:textId="637D03A5" w:rsidR="00EF4A47" w:rsidRPr="00EF4A47" w:rsidDel="0093603C" w:rsidRDefault="00444779">
      <w:pPr>
        <w:rPr>
          <w:del w:id="6" w:author="jiuming Lin" w:date="2019-06-07T19:26:00Z"/>
        </w:rPr>
      </w:pPr>
      <w:del w:id="7" w:author="jiuming Lin" w:date="2019-06-07T19:26:00Z">
        <w:r w:rsidRPr="00444779" w:rsidDel="0093603C">
          <w:rPr>
            <w:rFonts w:hint="eastAsia"/>
            <w:u w:val="single"/>
          </w:rPr>
          <w:delText>下划线</w:delText>
        </w:r>
        <w:r w:rsidR="00EF4A47" w:rsidDel="0093603C">
          <w:rPr>
            <w:rFonts w:hint="eastAsia"/>
          </w:rPr>
          <w:delText xml:space="preserve">是基础内容和出题点 </w:delText>
        </w:r>
        <w:r w:rsidR="00EF4A47" w:rsidDel="0093603C">
          <w:delText xml:space="preserve"> </w:delText>
        </w:r>
      </w:del>
    </w:p>
    <w:p w14:paraId="296A4BD6" w14:textId="5322F728" w:rsidR="006357C6" w:rsidDel="0093603C" w:rsidRDefault="00EF4A47" w:rsidP="00EF4A47">
      <w:pPr>
        <w:rPr>
          <w:del w:id="8" w:author="jiuming Lin" w:date="2019-06-07T19:26:00Z"/>
        </w:rPr>
      </w:pPr>
      <w:del w:id="9" w:author="jiuming Lin" w:date="2019-06-07T19:26:00Z">
        <w:r w:rsidDel="0093603C">
          <w:rPr>
            <w:rFonts w:hint="eastAsia"/>
            <w:color w:val="FF0000"/>
          </w:rPr>
          <w:delText>红</w:delText>
        </w:r>
        <w:r w:rsidR="006357C6" w:rsidRPr="006357C6" w:rsidDel="0093603C">
          <w:rPr>
            <w:rFonts w:hint="eastAsia"/>
            <w:color w:val="FF0000"/>
          </w:rPr>
          <w:delText>色</w:delText>
        </w:r>
        <w:r w:rsidR="00B3528E" w:rsidDel="0093603C">
          <w:rPr>
            <w:rFonts w:hint="eastAsia"/>
            <w:color w:val="FF0000"/>
          </w:rPr>
          <w:delText>字体</w:delText>
        </w:r>
        <w:r w:rsidR="006357C6" w:rsidDel="0093603C">
          <w:rPr>
            <w:rFonts w:hint="eastAsia"/>
          </w:rPr>
          <w:delText>是重点</w:delText>
        </w:r>
      </w:del>
    </w:p>
    <w:p w14:paraId="339C28E5" w14:textId="77777777" w:rsidR="006357C6" w:rsidDel="0093603C" w:rsidRDefault="006357C6">
      <w:pPr>
        <w:rPr>
          <w:del w:id="10" w:author="jiuming Lin" w:date="2019-06-07T19:26:00Z"/>
        </w:rPr>
      </w:pPr>
    </w:p>
    <w:p w14:paraId="40CD88D3" w14:textId="77777777" w:rsidR="00ED3C43" w:rsidRDefault="007B7BA8">
      <w:pPr>
        <w:rPr>
          <w:b/>
          <w:sz w:val="28"/>
          <w:szCs w:val="28"/>
        </w:rPr>
      </w:pPr>
      <w:r w:rsidRPr="00D6244A">
        <w:rPr>
          <w:rFonts w:hint="eastAsia"/>
          <w:b/>
          <w:sz w:val="28"/>
          <w:szCs w:val="28"/>
        </w:rPr>
        <w:t>第一节 国内生产总值</w:t>
      </w:r>
      <w:r w:rsidR="00D82EB3">
        <w:rPr>
          <w:rFonts w:hint="eastAsia"/>
          <w:b/>
          <w:sz w:val="28"/>
          <w:szCs w:val="28"/>
        </w:rPr>
        <w:t>（</w:t>
      </w:r>
      <w:r w:rsidR="00D82EB3" w:rsidRPr="00D82EB3">
        <w:rPr>
          <w:b/>
          <w:sz w:val="28"/>
          <w:szCs w:val="28"/>
        </w:rPr>
        <w:t>Gross Domestic Product</w:t>
      </w:r>
      <w:r w:rsidR="00D82EB3">
        <w:rPr>
          <w:rFonts w:hint="eastAsia"/>
          <w:b/>
          <w:sz w:val="28"/>
          <w:szCs w:val="28"/>
        </w:rPr>
        <w:t>，简称G</w:t>
      </w:r>
      <w:r w:rsidR="00D82EB3">
        <w:rPr>
          <w:b/>
          <w:sz w:val="28"/>
          <w:szCs w:val="28"/>
        </w:rPr>
        <w:t>DP</w:t>
      </w:r>
      <w:r w:rsidR="00D82EB3">
        <w:rPr>
          <w:rFonts w:hint="eastAsia"/>
          <w:b/>
          <w:sz w:val="28"/>
          <w:szCs w:val="28"/>
        </w:rPr>
        <w:t>）</w:t>
      </w:r>
    </w:p>
    <w:p w14:paraId="701D3401" w14:textId="3ADF0575" w:rsidR="00ED3C43" w:rsidRPr="00E940C7" w:rsidRDefault="00ED3C43">
      <w:pPr>
        <w:rPr>
          <w:color w:val="7030A0"/>
        </w:rPr>
      </w:pPr>
      <w:r w:rsidRPr="00E940C7">
        <w:rPr>
          <w:rFonts w:hint="eastAsia"/>
          <w:color w:val="7030A0"/>
        </w:rPr>
        <w:t>1.</w:t>
      </w:r>
      <w:r w:rsidRPr="00E940C7">
        <w:rPr>
          <w:color w:val="7030A0"/>
        </w:rPr>
        <w:t>GDP</w:t>
      </w:r>
      <w:r w:rsidRPr="00E940C7">
        <w:rPr>
          <w:rFonts w:hint="eastAsia"/>
          <w:color w:val="7030A0"/>
        </w:rPr>
        <w:t>的概念（4个注意点）</w:t>
      </w:r>
    </w:p>
    <w:p w14:paraId="0AC14EA1" w14:textId="718BC171" w:rsidR="00ED3C43" w:rsidRPr="00E940C7" w:rsidRDefault="00ED3C43">
      <w:pPr>
        <w:rPr>
          <w:color w:val="7030A0"/>
        </w:rPr>
      </w:pPr>
      <w:r w:rsidRPr="00E940C7">
        <w:rPr>
          <w:color w:val="7030A0"/>
        </w:rPr>
        <w:t>2</w:t>
      </w:r>
      <w:r w:rsidRPr="00E940C7">
        <w:rPr>
          <w:rFonts w:hint="eastAsia"/>
          <w:color w:val="7030A0"/>
        </w:rPr>
        <w:t>.</w:t>
      </w:r>
      <w:r w:rsidRPr="00E940C7">
        <w:rPr>
          <w:color w:val="7030A0"/>
        </w:rPr>
        <w:t>GDP</w:t>
      </w:r>
      <w:r w:rsidRPr="00E940C7">
        <w:rPr>
          <w:rFonts w:hint="eastAsia"/>
          <w:color w:val="7030A0"/>
        </w:rPr>
        <w:t>核算的支出法和收入法公式</w:t>
      </w:r>
    </w:p>
    <w:p w14:paraId="198900F1" w14:textId="6037771E" w:rsidR="00ED3C43" w:rsidRPr="00E940C7" w:rsidRDefault="00ED3C43">
      <w:pPr>
        <w:rPr>
          <w:color w:val="7030A0"/>
        </w:rPr>
      </w:pPr>
      <w:r w:rsidRPr="00E940C7">
        <w:rPr>
          <w:rFonts w:hint="eastAsia"/>
          <w:color w:val="7030A0"/>
        </w:rPr>
        <w:t>3.</w:t>
      </w:r>
      <w:r w:rsidR="00663A83" w:rsidRPr="00E940C7">
        <w:rPr>
          <w:color w:val="7030A0"/>
        </w:rPr>
        <w:t>GDP</w:t>
      </w:r>
      <w:r w:rsidR="00663A83" w:rsidRPr="00E940C7">
        <w:rPr>
          <w:rFonts w:hint="eastAsia"/>
          <w:color w:val="7030A0"/>
        </w:rPr>
        <w:t>的相关指标：</w:t>
      </w:r>
      <w:del w:id="11" w:author="jiuming Lin" w:date="2019-06-28T16:50:00Z">
        <w:r w:rsidR="00663A83" w:rsidRPr="00E940C7" w:rsidDel="00B45931">
          <w:rPr>
            <w:rFonts w:hint="eastAsia"/>
            <w:color w:val="7030A0"/>
          </w:rPr>
          <w:delText>P</w:delText>
        </w:r>
        <w:r w:rsidR="00663A83" w:rsidRPr="00E940C7" w:rsidDel="00B45931">
          <w:rPr>
            <w:color w:val="7030A0"/>
          </w:rPr>
          <w:delText>PP</w:delText>
        </w:r>
        <w:r w:rsidR="00663A83" w:rsidRPr="00E940C7" w:rsidDel="00B45931">
          <w:rPr>
            <w:rFonts w:hint="eastAsia"/>
            <w:color w:val="7030A0"/>
          </w:rPr>
          <w:delText>、</w:delText>
        </w:r>
      </w:del>
      <w:r w:rsidR="00663A83" w:rsidRPr="00E940C7">
        <w:rPr>
          <w:color w:val="7030A0"/>
        </w:rPr>
        <w:t>GNP</w:t>
      </w:r>
      <w:r w:rsidR="00663A83" w:rsidRPr="00E940C7">
        <w:rPr>
          <w:rFonts w:hint="eastAsia"/>
          <w:color w:val="7030A0"/>
        </w:rPr>
        <w:t>、</w:t>
      </w:r>
      <w:r w:rsidR="00663A83" w:rsidRPr="00E940C7">
        <w:rPr>
          <w:color w:val="7030A0"/>
        </w:rPr>
        <w:t>NNP</w:t>
      </w:r>
      <w:r w:rsidR="00663A83" w:rsidRPr="00E940C7">
        <w:rPr>
          <w:rFonts w:hint="eastAsia"/>
          <w:color w:val="7030A0"/>
        </w:rPr>
        <w:t>、N</w:t>
      </w:r>
      <w:r w:rsidR="00663A83" w:rsidRPr="00E940C7">
        <w:rPr>
          <w:color w:val="7030A0"/>
        </w:rPr>
        <w:t>I</w:t>
      </w:r>
      <w:r w:rsidR="00663A83" w:rsidRPr="00E940C7">
        <w:rPr>
          <w:rFonts w:hint="eastAsia"/>
          <w:color w:val="7030A0"/>
        </w:rPr>
        <w:t>、P</w:t>
      </w:r>
      <w:r w:rsidR="00663A83" w:rsidRPr="00E940C7">
        <w:rPr>
          <w:color w:val="7030A0"/>
        </w:rPr>
        <w:t>I</w:t>
      </w:r>
      <w:r w:rsidR="00663A83" w:rsidRPr="00E940C7">
        <w:rPr>
          <w:rFonts w:hint="eastAsia"/>
          <w:color w:val="7030A0"/>
        </w:rPr>
        <w:t>、D</w:t>
      </w:r>
      <w:r w:rsidR="00663A83" w:rsidRPr="00E940C7">
        <w:rPr>
          <w:color w:val="7030A0"/>
        </w:rPr>
        <w:t>PI</w:t>
      </w:r>
      <w:r w:rsidR="00663A83" w:rsidRPr="00E940C7">
        <w:rPr>
          <w:rFonts w:hint="eastAsia"/>
          <w:color w:val="7030A0"/>
        </w:rPr>
        <w:t>、N</w:t>
      </w:r>
      <w:r w:rsidR="00663A83" w:rsidRPr="00E940C7">
        <w:rPr>
          <w:color w:val="7030A0"/>
        </w:rPr>
        <w:t>DP</w:t>
      </w:r>
      <w:r w:rsidR="00663A83" w:rsidRPr="00E940C7">
        <w:rPr>
          <w:rFonts w:hint="eastAsia"/>
          <w:color w:val="7030A0"/>
        </w:rPr>
        <w:t>、C</w:t>
      </w:r>
      <w:r w:rsidR="00663A83" w:rsidRPr="00E940C7">
        <w:rPr>
          <w:color w:val="7030A0"/>
        </w:rPr>
        <w:t>PI</w:t>
      </w:r>
      <w:r w:rsidR="00663A83" w:rsidRPr="00E940C7">
        <w:rPr>
          <w:rFonts w:hint="eastAsia"/>
          <w:color w:val="7030A0"/>
        </w:rPr>
        <w:t>、G</w:t>
      </w:r>
      <w:r w:rsidR="00663A83" w:rsidRPr="00E940C7">
        <w:rPr>
          <w:color w:val="7030A0"/>
        </w:rPr>
        <w:t>DP</w:t>
      </w:r>
      <w:r w:rsidR="00663A83" w:rsidRPr="00E940C7">
        <w:rPr>
          <w:rFonts w:hint="eastAsia"/>
          <w:color w:val="7030A0"/>
        </w:rPr>
        <w:t>平减指数</w:t>
      </w:r>
    </w:p>
    <w:p w14:paraId="11A2B769" w14:textId="20F4F30E" w:rsidR="007B7BA8" w:rsidRPr="005E3178" w:rsidRDefault="007B7BA8">
      <w:pPr>
        <w:rPr>
          <w:b/>
          <w:sz w:val="28"/>
          <w:szCs w:val="28"/>
          <w:shd w:val="pct15" w:color="auto" w:fill="FFFFFF"/>
          <w:rPrChange w:id="12" w:author="jiuming Lin" w:date="2019-06-28T20:09:00Z">
            <w:rPr>
              <w:b/>
              <w:sz w:val="28"/>
              <w:szCs w:val="28"/>
            </w:rPr>
          </w:rPrChange>
        </w:rPr>
      </w:pPr>
      <w:r w:rsidRPr="005E3178">
        <w:rPr>
          <w:rFonts w:hint="eastAsia"/>
          <w:b/>
          <w:shd w:val="pct15" w:color="auto" w:fill="FFFFFF"/>
          <w:rPrChange w:id="13" w:author="jiuming Lin" w:date="2019-06-28T20:09:00Z">
            <w:rPr>
              <w:rFonts w:hint="eastAsia"/>
              <w:b/>
            </w:rPr>
          </w:rPrChange>
        </w:rPr>
        <w:t>一、</w:t>
      </w:r>
      <w:r w:rsidRPr="005E3178">
        <w:rPr>
          <w:b/>
          <w:shd w:val="pct15" w:color="auto" w:fill="FFFFFF"/>
          <w:rPrChange w:id="14" w:author="jiuming Lin" w:date="2019-06-28T20:09:00Z">
            <w:rPr>
              <w:b/>
            </w:rPr>
          </w:rPrChange>
        </w:rPr>
        <w:t>GDP</w:t>
      </w:r>
      <w:r w:rsidRPr="005E3178">
        <w:rPr>
          <w:rFonts w:hint="eastAsia"/>
          <w:b/>
          <w:shd w:val="pct15" w:color="auto" w:fill="FFFFFF"/>
          <w:rPrChange w:id="15" w:author="jiuming Lin" w:date="2019-06-28T20:09:00Z">
            <w:rPr>
              <w:rFonts w:hint="eastAsia"/>
              <w:b/>
            </w:rPr>
          </w:rPrChange>
        </w:rPr>
        <w:t>的含义</w:t>
      </w:r>
    </w:p>
    <w:p w14:paraId="3611B458" w14:textId="52772062" w:rsidR="007B7BA8" w:rsidRPr="005E3178" w:rsidRDefault="007B7BA8" w:rsidP="007B7BA8">
      <w:pPr>
        <w:rPr>
          <w:shd w:val="pct15" w:color="auto" w:fill="FFFFFF"/>
          <w:rPrChange w:id="16" w:author="jiuming Lin" w:date="2019-06-28T20:09:00Z">
            <w:rPr/>
          </w:rPrChange>
        </w:rPr>
      </w:pPr>
      <w:r w:rsidRPr="005E3178">
        <w:rPr>
          <w:shd w:val="pct15" w:color="auto" w:fill="FFFFFF"/>
          <w:rPrChange w:id="17" w:author="jiuming Lin" w:date="2019-06-28T20:09:00Z">
            <w:rPr/>
          </w:rPrChange>
        </w:rPr>
        <w:t xml:space="preserve">1. </w:t>
      </w:r>
      <w:r w:rsidRPr="005E3178">
        <w:rPr>
          <w:rFonts w:hint="eastAsia"/>
          <w:shd w:val="pct15" w:color="auto" w:fill="FFFFFF"/>
          <w:rPrChange w:id="18" w:author="jiuming Lin" w:date="2019-06-28T20:09:00Z">
            <w:rPr>
              <w:rFonts w:hint="eastAsia"/>
            </w:rPr>
          </w:rPrChange>
        </w:rPr>
        <w:t>总产出核算的指标</w:t>
      </w:r>
    </w:p>
    <w:p w14:paraId="6040602B" w14:textId="1C53FAE0" w:rsidR="007B7BA8" w:rsidRPr="005E3178" w:rsidDel="0093603C" w:rsidRDefault="007B7BA8" w:rsidP="007B7BA8">
      <w:pPr>
        <w:rPr>
          <w:del w:id="19" w:author="jiuming Lin" w:date="2019-06-07T19:26:00Z"/>
          <w:shd w:val="pct15" w:color="auto" w:fill="FFFFFF"/>
          <w:rPrChange w:id="20" w:author="jiuming Lin" w:date="2019-06-28T20:09:00Z">
            <w:rPr>
              <w:del w:id="21" w:author="jiuming Lin" w:date="2019-06-07T19:26:00Z"/>
            </w:rPr>
          </w:rPrChange>
        </w:rPr>
      </w:pPr>
      <w:del w:id="22" w:author="jiuming Lin" w:date="2019-06-07T19:26:00Z">
        <w:r w:rsidRPr="005E3178" w:rsidDel="0093603C">
          <w:rPr>
            <w:shd w:val="pct15" w:color="auto" w:fill="FFFFFF"/>
            <w:rPrChange w:id="23" w:author="jiuming Lin" w:date="2019-06-28T20:09:00Z">
              <w:rPr/>
            </w:rPrChange>
          </w:rPr>
          <w:delText>两种不同的核算体系：</w:delText>
        </w:r>
      </w:del>
    </w:p>
    <w:p w14:paraId="20B64769" w14:textId="13689C61" w:rsidR="007B7BA8" w:rsidRPr="005E3178" w:rsidDel="0093603C" w:rsidRDefault="007B7BA8" w:rsidP="007B7BA8">
      <w:pPr>
        <w:rPr>
          <w:del w:id="24" w:author="jiuming Lin" w:date="2019-06-07T19:26:00Z"/>
          <w:shd w:val="pct15" w:color="auto" w:fill="FFFFFF"/>
          <w:rPrChange w:id="25" w:author="jiuming Lin" w:date="2019-06-28T20:09:00Z">
            <w:rPr>
              <w:del w:id="26" w:author="jiuming Lin" w:date="2019-06-07T19:26:00Z"/>
            </w:rPr>
          </w:rPrChange>
        </w:rPr>
      </w:pPr>
      <w:del w:id="27" w:author="jiuming Lin" w:date="2019-06-07T19:26:00Z">
        <w:r w:rsidRPr="005E3178" w:rsidDel="0093603C">
          <w:rPr>
            <w:rFonts w:hint="eastAsia"/>
            <w:shd w:val="pct15" w:color="auto" w:fill="FFFFFF"/>
            <w:rPrChange w:id="28" w:author="jiuming Lin" w:date="2019-06-28T20:09:00Z">
              <w:rPr>
                <w:rFonts w:hint="eastAsia"/>
              </w:rPr>
            </w:rPrChange>
          </w:rPr>
          <w:delText>①</w:delText>
        </w:r>
        <w:r w:rsidRPr="005E3178" w:rsidDel="0093603C">
          <w:rPr>
            <w:shd w:val="pct15" w:color="auto" w:fill="FFFFFF"/>
            <w:rPrChange w:id="29" w:author="jiuming Lin" w:date="2019-06-28T20:09:00Z">
              <w:rPr/>
            </w:rPrChange>
          </w:rPr>
          <w:delText xml:space="preserve"> “物质产品平衡表体系”，简称MPS</w:delText>
        </w:r>
      </w:del>
    </w:p>
    <w:p w14:paraId="0BDE4F4E" w14:textId="67498A82" w:rsidR="007B7BA8" w:rsidRPr="005E3178" w:rsidDel="0093603C" w:rsidRDefault="007B7BA8" w:rsidP="007B7BA8">
      <w:pPr>
        <w:rPr>
          <w:del w:id="30" w:author="jiuming Lin" w:date="2019-06-07T19:26:00Z"/>
          <w:shd w:val="pct15" w:color="auto" w:fill="FFFFFF"/>
          <w:rPrChange w:id="31" w:author="jiuming Lin" w:date="2019-06-28T20:09:00Z">
            <w:rPr>
              <w:del w:id="32" w:author="jiuming Lin" w:date="2019-06-07T19:26:00Z"/>
            </w:rPr>
          </w:rPrChange>
        </w:rPr>
      </w:pPr>
      <w:del w:id="33" w:author="jiuming Lin" w:date="2019-06-07T19:26:00Z">
        <w:r w:rsidRPr="005E3178" w:rsidDel="0093603C">
          <w:rPr>
            <w:shd w:val="pct15" w:color="auto" w:fill="FFFFFF"/>
            <w:rPrChange w:id="34" w:author="jiuming Lin" w:date="2019-06-28T20:09:00Z">
              <w:rPr/>
            </w:rPrChange>
          </w:rPr>
          <w:delText>（system of material product balance ）</w:delText>
        </w:r>
      </w:del>
    </w:p>
    <w:p w14:paraId="6A9513BD" w14:textId="2D6E73C1" w:rsidR="007B7BA8" w:rsidRPr="005E3178" w:rsidDel="0093603C" w:rsidRDefault="007B7BA8" w:rsidP="007B7BA8">
      <w:pPr>
        <w:rPr>
          <w:del w:id="35" w:author="jiuming Lin" w:date="2019-06-07T19:26:00Z"/>
          <w:shd w:val="pct15" w:color="auto" w:fill="FFFFFF"/>
          <w:rPrChange w:id="36" w:author="jiuming Lin" w:date="2019-06-28T20:09:00Z">
            <w:rPr>
              <w:del w:id="37" w:author="jiuming Lin" w:date="2019-06-07T19:26:00Z"/>
            </w:rPr>
          </w:rPrChange>
        </w:rPr>
      </w:pPr>
      <w:del w:id="38" w:author="jiuming Lin" w:date="2019-06-07T19:26:00Z">
        <w:r w:rsidRPr="005E3178" w:rsidDel="0093603C">
          <w:rPr>
            <w:rFonts w:hint="eastAsia"/>
            <w:shd w:val="pct15" w:color="auto" w:fill="FFFFFF"/>
            <w:rPrChange w:id="39" w:author="jiuming Lin" w:date="2019-06-28T20:09:00Z">
              <w:rPr>
                <w:rFonts w:hint="eastAsia"/>
              </w:rPr>
            </w:rPrChange>
          </w:rPr>
          <w:delText>②</w:delText>
        </w:r>
        <w:r w:rsidRPr="005E3178" w:rsidDel="0093603C">
          <w:rPr>
            <w:shd w:val="pct15" w:color="auto" w:fill="FFFFFF"/>
            <w:rPrChange w:id="40" w:author="jiuming Lin" w:date="2019-06-28T20:09:00Z">
              <w:rPr/>
            </w:rPrChange>
          </w:rPr>
          <w:delText>“国民经济核算体系”，简称SNA</w:delText>
        </w:r>
      </w:del>
    </w:p>
    <w:p w14:paraId="74232089" w14:textId="6C67C6A6" w:rsidR="007B7BA8" w:rsidRPr="005E3178" w:rsidDel="0093603C" w:rsidRDefault="007B7BA8" w:rsidP="007B7BA8">
      <w:pPr>
        <w:rPr>
          <w:del w:id="41" w:author="jiuming Lin" w:date="2019-06-07T19:26:00Z"/>
          <w:shd w:val="pct15" w:color="auto" w:fill="FFFFFF"/>
          <w:rPrChange w:id="42" w:author="jiuming Lin" w:date="2019-06-28T20:09:00Z">
            <w:rPr>
              <w:del w:id="43" w:author="jiuming Lin" w:date="2019-06-07T19:26:00Z"/>
            </w:rPr>
          </w:rPrChange>
        </w:rPr>
      </w:pPr>
      <w:del w:id="44" w:author="jiuming Lin" w:date="2019-06-07T19:26:00Z">
        <w:r w:rsidRPr="005E3178" w:rsidDel="0093603C">
          <w:rPr>
            <w:shd w:val="pct15" w:color="auto" w:fill="FFFFFF"/>
            <w:rPrChange w:id="45" w:author="jiuming Lin" w:date="2019-06-28T20:09:00Z">
              <w:rPr/>
            </w:rPrChange>
          </w:rPr>
          <w:delText>（system of national accounting ）</w:delText>
        </w:r>
      </w:del>
    </w:p>
    <w:p w14:paraId="21A70347" w14:textId="1D6CFECA" w:rsidR="007B7BA8" w:rsidRPr="005E3178" w:rsidDel="0093603C" w:rsidRDefault="001A6326" w:rsidP="007B7BA8">
      <w:pPr>
        <w:rPr>
          <w:del w:id="46" w:author="jiuming Lin" w:date="2019-06-07T19:26:00Z"/>
          <w:color w:val="00B050"/>
          <w:shd w:val="pct15" w:color="auto" w:fill="FFFFFF"/>
          <w:rPrChange w:id="47" w:author="jiuming Lin" w:date="2019-06-28T20:09:00Z">
            <w:rPr>
              <w:del w:id="48" w:author="jiuming Lin" w:date="2019-06-07T19:26:00Z"/>
              <w:color w:val="00B050"/>
            </w:rPr>
          </w:rPrChange>
        </w:rPr>
      </w:pPr>
      <w:del w:id="49" w:author="jiuming Lin" w:date="2019-06-07T19:26:00Z">
        <w:r w:rsidRPr="005E3178" w:rsidDel="0093603C">
          <w:rPr>
            <w:color w:val="00B050"/>
            <w:shd w:val="pct15" w:color="auto" w:fill="FFFFFF"/>
            <w:rPrChange w:id="50" w:author="jiuming Lin" w:date="2019-06-28T20:09:00Z">
              <w:rPr>
                <w:color w:val="00B050"/>
              </w:rPr>
            </w:rPrChange>
          </w:rPr>
          <w:delText>#</w:delText>
        </w:r>
        <w:r w:rsidR="007B7BA8" w:rsidRPr="005E3178" w:rsidDel="0093603C">
          <w:rPr>
            <w:color w:val="00B050"/>
            <w:shd w:val="pct15" w:color="auto" w:fill="FFFFFF"/>
            <w:rPrChange w:id="51" w:author="jiuming Lin" w:date="2019-06-28T20:09:00Z">
              <w:rPr>
                <w:color w:val="00B050"/>
              </w:rPr>
            </w:rPrChange>
          </w:rPr>
          <w:delText>SNA已经被联合国确定为各个国家都必须遵循的宏观经济核算体系：</w:delText>
        </w:r>
        <w:r w:rsidRPr="005E3178" w:rsidDel="0093603C">
          <w:rPr>
            <w:rFonts w:hint="eastAsia"/>
            <w:color w:val="00B050"/>
            <w:shd w:val="pct15" w:color="auto" w:fill="FFFFFF"/>
            <w:rPrChange w:id="52" w:author="jiuming Lin" w:date="2019-06-28T20:09:00Z">
              <w:rPr>
                <w:rFonts w:hint="eastAsia"/>
                <w:color w:val="00B050"/>
              </w:rPr>
            </w:rPrChange>
          </w:rPr>
          <w:delText>这是</w:delText>
        </w:r>
        <w:r w:rsidR="007B7BA8" w:rsidRPr="005E3178" w:rsidDel="0093603C">
          <w:rPr>
            <w:color w:val="00B050"/>
            <w:shd w:val="pct15" w:color="auto" w:fill="FFFFFF"/>
            <w:rPrChange w:id="53" w:author="jiuming Lin" w:date="2019-06-28T20:09:00Z">
              <w:rPr>
                <w:color w:val="00B050"/>
              </w:rPr>
            </w:rPrChange>
          </w:rPr>
          <w:delText>一种统计系统,有利于横向比较。</w:delText>
        </w:r>
      </w:del>
    </w:p>
    <w:p w14:paraId="172E7504" w14:textId="77777777" w:rsidR="00383FA7" w:rsidRPr="005E3178" w:rsidRDefault="00FF1729" w:rsidP="007B7BA8">
      <w:pPr>
        <w:rPr>
          <w:color w:val="00B050"/>
          <w:shd w:val="pct15" w:color="auto" w:fill="FFFFFF"/>
          <w:rPrChange w:id="54" w:author="jiuming Lin" w:date="2019-06-28T20:09:00Z">
            <w:rPr>
              <w:color w:val="00B050"/>
            </w:rPr>
          </w:rPrChange>
        </w:rPr>
      </w:pPr>
      <w:r w:rsidRPr="005E3178">
        <w:rPr>
          <w:color w:val="00B050"/>
          <w:shd w:val="pct15" w:color="auto" w:fill="FFFFFF"/>
          <w:rPrChange w:id="55" w:author="jiuming Lin" w:date="2019-06-28T20:09:00Z">
            <w:rPr>
              <w:color w:val="00B050"/>
            </w:rPr>
          </w:rPrChange>
        </w:rPr>
        <w:t>#2016</w:t>
      </w:r>
      <w:r w:rsidRPr="005E3178">
        <w:rPr>
          <w:rFonts w:hint="eastAsia"/>
          <w:color w:val="00B050"/>
          <w:shd w:val="pct15" w:color="auto" w:fill="FFFFFF"/>
          <w:rPrChange w:id="56" w:author="jiuming Lin" w:date="2019-06-28T20:09:00Z">
            <w:rPr>
              <w:rFonts w:hint="eastAsia"/>
              <w:color w:val="00B050"/>
            </w:rPr>
          </w:rPrChange>
        </w:rPr>
        <w:t>年，我国的</w:t>
      </w:r>
      <w:r w:rsidRPr="005E3178">
        <w:rPr>
          <w:rFonts w:hint="eastAsia"/>
          <w:color w:val="00B050"/>
          <w:highlight w:val="yellow"/>
          <w:shd w:val="pct15" w:color="auto" w:fill="FFFFFF"/>
          <w:rPrChange w:id="57" w:author="jiuming Lin" w:date="2019-06-28T20:09:00Z">
            <w:rPr>
              <w:rFonts w:hint="eastAsia"/>
              <w:color w:val="00B050"/>
              <w:highlight w:val="yellow"/>
            </w:rPr>
          </w:rPrChange>
        </w:rPr>
        <w:t>研发</w:t>
      </w:r>
      <w:r w:rsidR="00470E64" w:rsidRPr="005E3178">
        <w:rPr>
          <w:rFonts w:hint="eastAsia"/>
          <w:color w:val="00B050"/>
          <w:highlight w:val="yellow"/>
          <w:shd w:val="pct15" w:color="auto" w:fill="FFFFFF"/>
          <w:rPrChange w:id="58" w:author="jiuming Lin" w:date="2019-06-28T20:09:00Z">
            <w:rPr>
              <w:rFonts w:hint="eastAsia"/>
              <w:color w:val="00B050"/>
              <w:highlight w:val="yellow"/>
            </w:rPr>
          </w:rPrChange>
        </w:rPr>
        <w:t>费用</w:t>
      </w:r>
      <w:r w:rsidRPr="005E3178">
        <w:rPr>
          <w:rFonts w:hint="eastAsia"/>
          <w:color w:val="00B050"/>
          <w:highlight w:val="yellow"/>
          <w:shd w:val="pct15" w:color="auto" w:fill="FFFFFF"/>
          <w:rPrChange w:id="59" w:author="jiuming Lin" w:date="2019-06-28T20:09:00Z">
            <w:rPr>
              <w:rFonts w:hint="eastAsia"/>
              <w:color w:val="00B050"/>
              <w:highlight w:val="yellow"/>
            </w:rPr>
          </w:rPrChange>
        </w:rPr>
        <w:t>纳入</w:t>
      </w:r>
      <w:r w:rsidRPr="005E3178">
        <w:rPr>
          <w:color w:val="00B050"/>
          <w:highlight w:val="yellow"/>
          <w:shd w:val="pct15" w:color="auto" w:fill="FFFFFF"/>
          <w:rPrChange w:id="60" w:author="jiuming Lin" w:date="2019-06-28T20:09:00Z">
            <w:rPr>
              <w:color w:val="00B050"/>
              <w:highlight w:val="yellow"/>
            </w:rPr>
          </w:rPrChange>
        </w:rPr>
        <w:t>GDP</w:t>
      </w:r>
      <w:r w:rsidRPr="005E3178">
        <w:rPr>
          <w:rFonts w:hint="eastAsia"/>
          <w:color w:val="00B050"/>
          <w:highlight w:val="yellow"/>
          <w:shd w:val="pct15" w:color="auto" w:fill="FFFFFF"/>
          <w:rPrChange w:id="61" w:author="jiuming Lin" w:date="2019-06-28T20:09:00Z">
            <w:rPr>
              <w:rFonts w:hint="eastAsia"/>
              <w:color w:val="00B050"/>
              <w:highlight w:val="yellow"/>
            </w:rPr>
          </w:rPrChange>
        </w:rPr>
        <w:t>的核算中</w:t>
      </w:r>
      <w:r w:rsidR="00470E64" w:rsidRPr="005E3178">
        <w:rPr>
          <w:rFonts w:hint="eastAsia"/>
          <w:color w:val="00B050"/>
          <w:highlight w:val="yellow"/>
          <w:shd w:val="pct15" w:color="auto" w:fill="FFFFFF"/>
          <w:rPrChange w:id="62" w:author="jiuming Lin" w:date="2019-06-28T20:09:00Z">
            <w:rPr>
              <w:rFonts w:hint="eastAsia"/>
              <w:color w:val="00B050"/>
              <w:highlight w:val="yellow"/>
            </w:rPr>
          </w:rPrChange>
        </w:rPr>
        <w:t>（属于投资</w:t>
      </w:r>
      <w:r w:rsidR="00470E64" w:rsidRPr="005E3178">
        <w:rPr>
          <w:color w:val="00B050"/>
          <w:highlight w:val="yellow"/>
          <w:shd w:val="pct15" w:color="auto" w:fill="FFFFFF"/>
          <w:rPrChange w:id="63" w:author="jiuming Lin" w:date="2019-06-28T20:09:00Z">
            <w:rPr>
              <w:color w:val="00B050"/>
              <w:highlight w:val="yellow"/>
            </w:rPr>
          </w:rPrChange>
        </w:rPr>
        <w:t>I）</w:t>
      </w:r>
      <w:r w:rsidRPr="005E3178">
        <w:rPr>
          <w:rFonts w:hint="eastAsia"/>
          <w:color w:val="00B050"/>
          <w:highlight w:val="yellow"/>
          <w:shd w:val="pct15" w:color="auto" w:fill="FFFFFF"/>
          <w:rPrChange w:id="64" w:author="jiuming Lin" w:date="2019-06-28T20:09:00Z">
            <w:rPr>
              <w:rFonts w:hint="eastAsia"/>
              <w:color w:val="00B050"/>
              <w:highlight w:val="yellow"/>
            </w:rPr>
          </w:rPrChange>
        </w:rPr>
        <w:t>。</w:t>
      </w:r>
    </w:p>
    <w:p w14:paraId="079C8D7E" w14:textId="23AC4191" w:rsidR="007B7BA8" w:rsidRPr="005E3178" w:rsidRDefault="007B7BA8" w:rsidP="007B7BA8">
      <w:pPr>
        <w:rPr>
          <w:color w:val="00B050"/>
          <w:u w:val="single"/>
          <w:shd w:val="pct15" w:color="auto" w:fill="FFFFFF"/>
          <w:rPrChange w:id="65" w:author="jiuming Lin" w:date="2019-06-28T20:09:00Z">
            <w:rPr>
              <w:color w:val="00B050"/>
              <w:u w:val="single"/>
            </w:rPr>
          </w:rPrChange>
        </w:rPr>
      </w:pPr>
      <w:r w:rsidRPr="005E3178">
        <w:rPr>
          <w:shd w:val="pct15" w:color="auto" w:fill="FFFFFF"/>
          <w:rPrChange w:id="66" w:author="jiuming Lin" w:date="2019-06-28T20:09:00Z">
            <w:rPr/>
          </w:rPrChange>
        </w:rPr>
        <w:t>2.</w:t>
      </w:r>
      <w:r w:rsidR="00764920" w:rsidRPr="005E3178">
        <w:rPr>
          <w:rFonts w:hint="eastAsia"/>
          <w:shd w:val="pct15" w:color="auto" w:fill="FFFFFF"/>
          <w:rPrChange w:id="67" w:author="jiuming Lin" w:date="2019-06-28T20:09:00Z">
            <w:rPr>
              <w:rFonts w:hint="eastAsia"/>
            </w:rPr>
          </w:rPrChange>
        </w:rPr>
        <w:t>概念</w:t>
      </w:r>
      <w:r w:rsidRPr="005E3178">
        <w:rPr>
          <w:rFonts w:hint="eastAsia"/>
          <w:shd w:val="pct15" w:color="auto" w:fill="FFFFFF"/>
          <w:rPrChange w:id="68" w:author="jiuming Lin" w:date="2019-06-28T20:09:00Z">
            <w:rPr>
              <w:rFonts w:hint="eastAsia"/>
            </w:rPr>
          </w:rPrChange>
        </w:rPr>
        <w:t>：</w:t>
      </w:r>
      <w:r w:rsidRPr="005E3178">
        <w:rPr>
          <w:u w:val="single"/>
          <w:shd w:val="pct15" w:color="auto" w:fill="FFFFFF"/>
          <w:rPrChange w:id="69" w:author="jiuming Lin" w:date="2019-06-28T20:09:00Z">
            <w:rPr>
              <w:u w:val="single"/>
            </w:rPr>
          </w:rPrChange>
        </w:rPr>
        <w:t>GDP是指</w:t>
      </w:r>
      <w:r w:rsidRPr="005E3178">
        <w:rPr>
          <w:color w:val="FF0000"/>
          <w:u w:val="single"/>
          <w:shd w:val="pct15" w:color="auto" w:fill="FFFFFF"/>
          <w:rPrChange w:id="70" w:author="jiuming Lin" w:date="2019-06-28T20:09:00Z">
            <w:rPr>
              <w:color w:val="FF0000"/>
              <w:u w:val="single"/>
            </w:rPr>
          </w:rPrChange>
        </w:rPr>
        <w:t>一定时期</w:t>
      </w:r>
      <w:r w:rsidRPr="005E3178">
        <w:rPr>
          <w:u w:val="single"/>
          <w:shd w:val="pct15" w:color="auto" w:fill="FFFFFF"/>
          <w:rPrChange w:id="71" w:author="jiuming Lin" w:date="2019-06-28T20:09:00Z">
            <w:rPr>
              <w:u w:val="single"/>
            </w:rPr>
          </w:rPrChange>
        </w:rPr>
        <w:t>内在</w:t>
      </w:r>
      <w:r w:rsidRPr="005E3178">
        <w:rPr>
          <w:color w:val="FF0000"/>
          <w:u w:val="single"/>
          <w:shd w:val="pct15" w:color="auto" w:fill="FFFFFF"/>
          <w:rPrChange w:id="72" w:author="jiuming Lin" w:date="2019-06-28T20:09:00Z">
            <w:rPr>
              <w:color w:val="FF0000"/>
              <w:u w:val="single"/>
            </w:rPr>
          </w:rPrChange>
        </w:rPr>
        <w:t>一国（或地区）境内生产</w:t>
      </w:r>
      <w:r w:rsidRPr="005E3178">
        <w:rPr>
          <w:u w:val="single"/>
          <w:shd w:val="pct15" w:color="auto" w:fill="FFFFFF"/>
          <w:rPrChange w:id="73" w:author="jiuming Lin" w:date="2019-06-28T20:09:00Z">
            <w:rPr>
              <w:u w:val="single"/>
            </w:rPr>
          </w:rPrChange>
        </w:rPr>
        <w:t>的</w:t>
      </w:r>
      <w:r w:rsidRPr="005E3178">
        <w:rPr>
          <w:color w:val="FF0000"/>
          <w:u w:val="single"/>
          <w:shd w:val="pct15" w:color="auto" w:fill="FFFFFF"/>
          <w:rPrChange w:id="74" w:author="jiuming Lin" w:date="2019-06-28T20:09:00Z">
            <w:rPr>
              <w:color w:val="FF0000"/>
              <w:u w:val="single"/>
            </w:rPr>
          </w:rPrChange>
        </w:rPr>
        <w:t>所有最终产品与服务</w:t>
      </w:r>
      <w:r w:rsidRPr="005E3178">
        <w:rPr>
          <w:u w:val="single"/>
          <w:shd w:val="pct15" w:color="auto" w:fill="FFFFFF"/>
          <w:rPrChange w:id="75" w:author="jiuming Lin" w:date="2019-06-28T20:09:00Z">
            <w:rPr>
              <w:u w:val="single"/>
            </w:rPr>
          </w:rPrChange>
        </w:rPr>
        <w:t>的</w:t>
      </w:r>
      <w:r w:rsidRPr="005E3178">
        <w:rPr>
          <w:color w:val="FF0000"/>
          <w:u w:val="single"/>
          <w:shd w:val="pct15" w:color="auto" w:fill="FFFFFF"/>
          <w:rPrChange w:id="76" w:author="jiuming Lin" w:date="2019-06-28T20:09:00Z">
            <w:rPr>
              <w:color w:val="FF0000"/>
              <w:u w:val="single"/>
            </w:rPr>
          </w:rPrChange>
        </w:rPr>
        <w:t>市场价值</w:t>
      </w:r>
      <w:r w:rsidRPr="005E3178">
        <w:rPr>
          <w:u w:val="single"/>
          <w:shd w:val="pct15" w:color="auto" w:fill="FFFFFF"/>
          <w:rPrChange w:id="77" w:author="jiuming Lin" w:date="2019-06-28T20:09:00Z">
            <w:rPr>
              <w:u w:val="single"/>
            </w:rPr>
          </w:rPrChange>
        </w:rPr>
        <w:t>总和。</w:t>
      </w:r>
    </w:p>
    <w:p w14:paraId="568FDEDB" w14:textId="170EE920" w:rsidR="007B7BA8" w:rsidRPr="005E3178" w:rsidRDefault="007B7BA8" w:rsidP="007B7BA8">
      <w:pPr>
        <w:rPr>
          <w:u w:val="single"/>
          <w:shd w:val="pct15" w:color="auto" w:fill="FFFFFF"/>
          <w:rPrChange w:id="78" w:author="jiuming Lin" w:date="2019-06-28T20:09:00Z">
            <w:rPr>
              <w:u w:val="single"/>
            </w:rPr>
          </w:rPrChange>
        </w:rPr>
      </w:pPr>
      <w:r w:rsidRPr="005E3178">
        <w:rPr>
          <w:shd w:val="pct15" w:color="auto" w:fill="FFFFFF"/>
          <w:rPrChange w:id="79" w:author="jiuming Lin" w:date="2019-06-28T20:09:00Z">
            <w:rPr/>
          </w:rPrChange>
        </w:rPr>
        <w:t>3.理解：</w:t>
      </w:r>
      <w:r w:rsidRPr="005E3178">
        <w:rPr>
          <w:rFonts w:hint="eastAsia"/>
          <w:u w:val="single"/>
          <w:shd w:val="pct15" w:color="auto" w:fill="FFFFFF"/>
          <w:rPrChange w:id="80" w:author="jiuming Lin" w:date="2019-06-28T20:09:00Z">
            <w:rPr>
              <w:rFonts w:hint="eastAsia"/>
              <w:u w:val="single"/>
            </w:rPr>
          </w:rPrChange>
        </w:rPr>
        <w:t>①</w:t>
      </w:r>
      <w:r w:rsidRPr="005E3178">
        <w:rPr>
          <w:u w:val="single"/>
          <w:shd w:val="pct15" w:color="auto" w:fill="FFFFFF"/>
          <w:rPrChange w:id="81" w:author="jiuming Lin" w:date="2019-06-28T20:09:00Z">
            <w:rPr>
              <w:u w:val="single"/>
            </w:rPr>
          </w:rPrChange>
        </w:rPr>
        <w:t>GDP是一个</w:t>
      </w:r>
      <w:r w:rsidRPr="005E3178">
        <w:rPr>
          <w:color w:val="FF0000"/>
          <w:u w:val="single"/>
          <w:shd w:val="pct15" w:color="auto" w:fill="FFFFFF"/>
          <w:rPrChange w:id="82" w:author="jiuming Lin" w:date="2019-06-28T20:09:00Z">
            <w:rPr>
              <w:color w:val="FF0000"/>
              <w:u w:val="single"/>
            </w:rPr>
          </w:rPrChange>
        </w:rPr>
        <w:t>市场价值</w:t>
      </w:r>
      <w:r w:rsidRPr="005E3178">
        <w:rPr>
          <w:u w:val="single"/>
          <w:shd w:val="pct15" w:color="auto" w:fill="FFFFFF"/>
          <w:rPrChange w:id="83" w:author="jiuming Lin" w:date="2019-06-28T20:09:00Z">
            <w:rPr>
              <w:u w:val="single"/>
            </w:rPr>
          </w:rPrChange>
        </w:rPr>
        <w:t>概念</w:t>
      </w:r>
      <w:del w:id="84" w:author="jiuming Lin" w:date="2019-06-07T19:27:00Z">
        <w:r w:rsidR="0093603C" w:rsidRPr="005E3178" w:rsidDel="0093603C">
          <w:rPr>
            <w:u w:val="single"/>
            <w:shd w:val="pct15" w:color="auto" w:fill="FFFFFF"/>
            <w:rPrChange w:id="85" w:author="jiuming Lin" w:date="2019-06-28T20:09:00Z">
              <w:rPr>
                <w:u w:val="single"/>
              </w:rPr>
            </w:rPrChange>
          </w:rPr>
          <w:delText>3xsw</w:delText>
        </w:r>
      </w:del>
    </w:p>
    <w:p w14:paraId="1CC83E7B" w14:textId="062CA569" w:rsidR="007B7BA8" w:rsidRPr="005E3178" w:rsidRDefault="007B7BA8" w:rsidP="007B7BA8">
      <w:pPr>
        <w:rPr>
          <w:u w:val="single"/>
          <w:shd w:val="pct15" w:color="auto" w:fill="FFFFFF"/>
          <w:rPrChange w:id="86" w:author="jiuming Lin" w:date="2019-06-28T20:09:00Z">
            <w:rPr>
              <w:u w:val="single"/>
            </w:rPr>
          </w:rPrChange>
        </w:rPr>
      </w:pPr>
      <w:r w:rsidRPr="005E3178">
        <w:rPr>
          <w:rFonts w:hint="eastAsia"/>
          <w:u w:val="single"/>
          <w:shd w:val="pct15" w:color="auto" w:fill="FFFFFF"/>
          <w:rPrChange w:id="87" w:author="jiuming Lin" w:date="2019-06-28T20:09:00Z">
            <w:rPr>
              <w:rFonts w:hint="eastAsia"/>
              <w:u w:val="single"/>
            </w:rPr>
          </w:rPrChange>
        </w:rPr>
        <w:t>②</w:t>
      </w:r>
      <w:r w:rsidRPr="005E3178">
        <w:rPr>
          <w:u w:val="single"/>
          <w:shd w:val="pct15" w:color="auto" w:fill="FFFFFF"/>
          <w:rPrChange w:id="88" w:author="jiuming Lin" w:date="2019-06-28T20:09:00Z">
            <w:rPr>
              <w:u w:val="single"/>
            </w:rPr>
          </w:rPrChange>
        </w:rPr>
        <w:t>GDP衡量的是</w:t>
      </w:r>
      <w:r w:rsidRPr="005E3178">
        <w:rPr>
          <w:color w:val="FF0000"/>
          <w:u w:val="single"/>
          <w:shd w:val="pct15" w:color="auto" w:fill="FFFFFF"/>
          <w:rPrChange w:id="89" w:author="jiuming Lin" w:date="2019-06-28T20:09:00Z">
            <w:rPr>
              <w:color w:val="FF0000"/>
              <w:u w:val="single"/>
            </w:rPr>
          </w:rPrChange>
        </w:rPr>
        <w:t>最终产品和服务</w:t>
      </w:r>
      <w:r w:rsidRPr="005E3178">
        <w:rPr>
          <w:u w:val="single"/>
          <w:shd w:val="pct15" w:color="auto" w:fill="FFFFFF"/>
          <w:rPrChange w:id="90" w:author="jiuming Lin" w:date="2019-06-28T20:09:00Z">
            <w:rPr>
              <w:u w:val="single"/>
            </w:rPr>
          </w:rPrChange>
        </w:rPr>
        <w:t>的价值，中间产品和服务价值不计入GDP。</w:t>
      </w:r>
    </w:p>
    <w:p w14:paraId="09A0CE8F" w14:textId="1BF6BC92" w:rsidR="007B7BA8" w:rsidRPr="005E3178" w:rsidDel="00CD0898" w:rsidRDefault="007B7BA8" w:rsidP="007B7BA8">
      <w:pPr>
        <w:rPr>
          <w:del w:id="91" w:author="jiuming Lin" w:date="2019-06-07T19:27:00Z"/>
          <w:color w:val="00B050"/>
          <w:shd w:val="pct15" w:color="auto" w:fill="FFFFFF"/>
          <w:rPrChange w:id="92" w:author="jiuming Lin" w:date="2019-06-28T20:09:00Z">
            <w:rPr>
              <w:del w:id="93" w:author="jiuming Lin" w:date="2019-06-07T19:27:00Z"/>
              <w:color w:val="00B050"/>
            </w:rPr>
          </w:rPrChange>
        </w:rPr>
      </w:pPr>
      <w:del w:id="94" w:author="jiuming Lin" w:date="2019-06-07T19:27:00Z">
        <w:r w:rsidRPr="005E3178" w:rsidDel="00CD0898">
          <w:rPr>
            <w:rFonts w:hint="eastAsia"/>
            <w:color w:val="00B050"/>
            <w:shd w:val="pct15" w:color="auto" w:fill="FFFFFF"/>
            <w:rPrChange w:id="95" w:author="jiuming Lin" w:date="2019-06-28T20:09:00Z">
              <w:rPr>
                <w:rFonts w:hint="eastAsia"/>
                <w:color w:val="00B050"/>
              </w:rPr>
            </w:rPrChange>
          </w:rPr>
          <w:delText>最终产品供人们直接使用和消费，不再转卖的产品和服务。</w:delText>
        </w:r>
      </w:del>
    </w:p>
    <w:p w14:paraId="79D26A6F" w14:textId="7AFCF04F" w:rsidR="007B7BA8" w:rsidRPr="005E3178" w:rsidDel="00CD0898" w:rsidRDefault="007B7BA8" w:rsidP="007B7BA8">
      <w:pPr>
        <w:rPr>
          <w:del w:id="96" w:author="jiuming Lin" w:date="2019-06-07T19:27:00Z"/>
          <w:color w:val="00B050"/>
          <w:shd w:val="pct15" w:color="auto" w:fill="FFFFFF"/>
          <w:rPrChange w:id="97" w:author="jiuming Lin" w:date="2019-06-28T20:09:00Z">
            <w:rPr>
              <w:del w:id="98" w:author="jiuming Lin" w:date="2019-06-07T19:27:00Z"/>
              <w:color w:val="00B050"/>
            </w:rPr>
          </w:rPrChange>
        </w:rPr>
      </w:pPr>
      <w:del w:id="99" w:author="jiuming Lin" w:date="2019-06-07T19:27:00Z">
        <w:r w:rsidRPr="005E3178" w:rsidDel="00CD0898">
          <w:rPr>
            <w:rFonts w:hint="eastAsia"/>
            <w:color w:val="00B050"/>
            <w:shd w:val="pct15" w:color="auto" w:fill="FFFFFF"/>
            <w:rPrChange w:id="100" w:author="jiuming Lin" w:date="2019-06-28T20:09:00Z">
              <w:rPr>
                <w:rFonts w:hint="eastAsia"/>
                <w:color w:val="00B050"/>
              </w:rPr>
            </w:rPrChange>
          </w:rPr>
          <w:delText>中间产品作为生产投入品，不能直接使用和消费的产品和服务。</w:delText>
        </w:r>
      </w:del>
    </w:p>
    <w:p w14:paraId="267DEC4E" w14:textId="517C9B22" w:rsidR="007B7BA8" w:rsidRPr="005E3178" w:rsidRDefault="007B7BA8" w:rsidP="007B7BA8">
      <w:pPr>
        <w:rPr>
          <w:color w:val="00B050"/>
          <w:u w:val="single"/>
          <w:shd w:val="pct15" w:color="auto" w:fill="FFFFFF"/>
          <w:rPrChange w:id="101" w:author="jiuming Lin" w:date="2019-06-28T20:09:00Z">
            <w:rPr>
              <w:color w:val="00B050"/>
              <w:u w:val="single"/>
            </w:rPr>
          </w:rPrChange>
        </w:rPr>
      </w:pPr>
      <w:r w:rsidRPr="005E3178">
        <w:rPr>
          <w:rFonts w:hint="eastAsia"/>
          <w:color w:val="000000" w:themeColor="text1"/>
          <w:u w:val="single"/>
          <w:shd w:val="pct15" w:color="auto" w:fill="FFFFFF"/>
          <w:rPrChange w:id="102" w:author="jiuming Lin" w:date="2019-06-28T20:09:00Z">
            <w:rPr>
              <w:rFonts w:hint="eastAsia"/>
              <w:color w:val="000000" w:themeColor="text1"/>
              <w:u w:val="single"/>
            </w:rPr>
          </w:rPrChange>
        </w:rPr>
        <w:t>③</w:t>
      </w:r>
      <w:r w:rsidRPr="005E3178">
        <w:rPr>
          <w:color w:val="000000" w:themeColor="text1"/>
          <w:u w:val="single"/>
          <w:shd w:val="pct15" w:color="auto" w:fill="FFFFFF"/>
          <w:rPrChange w:id="103" w:author="jiuming Lin" w:date="2019-06-28T20:09:00Z">
            <w:rPr>
              <w:color w:val="000000" w:themeColor="text1"/>
              <w:u w:val="single"/>
            </w:rPr>
          </w:rPrChange>
        </w:rPr>
        <w:t>GDP是一国（或地区）范围内生产的最终产品和服务的市场价值。GDP按</w:t>
      </w:r>
      <w:r w:rsidRPr="005E3178">
        <w:rPr>
          <w:color w:val="FF0000"/>
          <w:u w:val="single"/>
          <w:shd w:val="pct15" w:color="auto" w:fill="FFFFFF"/>
          <w:rPrChange w:id="104" w:author="jiuming Lin" w:date="2019-06-28T20:09:00Z">
            <w:rPr>
              <w:color w:val="FF0000"/>
              <w:u w:val="single"/>
            </w:rPr>
          </w:rPrChange>
        </w:rPr>
        <w:t>国土原则</w:t>
      </w:r>
      <w:r w:rsidRPr="005E3178">
        <w:rPr>
          <w:color w:val="000000" w:themeColor="text1"/>
          <w:u w:val="single"/>
          <w:shd w:val="pct15" w:color="auto" w:fill="FFFFFF"/>
          <w:rPrChange w:id="105" w:author="jiuming Lin" w:date="2019-06-28T20:09:00Z">
            <w:rPr>
              <w:color w:val="000000" w:themeColor="text1"/>
              <w:u w:val="single"/>
            </w:rPr>
          </w:rPrChange>
        </w:rPr>
        <w:t>，而不按国民原则计算。</w:t>
      </w:r>
    </w:p>
    <w:p w14:paraId="043E80EB" w14:textId="24E581AD" w:rsidR="007B7BA8" w:rsidRPr="005E3178" w:rsidRDefault="007B7BA8" w:rsidP="007B7BA8">
      <w:pPr>
        <w:rPr>
          <w:color w:val="000000" w:themeColor="text1"/>
          <w:u w:val="single"/>
          <w:shd w:val="pct15" w:color="auto" w:fill="FFFFFF"/>
          <w:rPrChange w:id="106" w:author="jiuming Lin" w:date="2019-06-28T20:09:00Z">
            <w:rPr>
              <w:color w:val="000000" w:themeColor="text1"/>
              <w:u w:val="single"/>
            </w:rPr>
          </w:rPrChange>
        </w:rPr>
      </w:pPr>
      <w:r w:rsidRPr="005E3178">
        <w:rPr>
          <w:rFonts w:hint="eastAsia"/>
          <w:color w:val="000000" w:themeColor="text1"/>
          <w:u w:val="single"/>
          <w:shd w:val="pct15" w:color="auto" w:fill="FFFFFF"/>
          <w:rPrChange w:id="107" w:author="jiuming Lin" w:date="2019-06-28T20:09:00Z">
            <w:rPr>
              <w:rFonts w:hint="eastAsia"/>
              <w:color w:val="000000" w:themeColor="text1"/>
              <w:u w:val="single"/>
            </w:rPr>
          </w:rPrChange>
        </w:rPr>
        <w:t>④</w:t>
      </w:r>
      <w:r w:rsidRPr="005E3178">
        <w:rPr>
          <w:color w:val="000000" w:themeColor="text1"/>
          <w:u w:val="single"/>
          <w:shd w:val="pct15" w:color="auto" w:fill="FFFFFF"/>
          <w:rPrChange w:id="108" w:author="jiuming Lin" w:date="2019-06-28T20:09:00Z">
            <w:rPr>
              <w:color w:val="000000" w:themeColor="text1"/>
              <w:u w:val="single"/>
            </w:rPr>
          </w:rPrChange>
        </w:rPr>
        <w:t>GDP衡量的是一定时间内的产品和服务的价值。</w:t>
      </w:r>
      <w:r w:rsidRPr="005E3178">
        <w:rPr>
          <w:color w:val="FF0000"/>
          <w:u w:val="single"/>
          <w:shd w:val="pct15" w:color="auto" w:fill="FFFFFF"/>
          <w:rPrChange w:id="109" w:author="jiuming Lin" w:date="2019-06-28T20:09:00Z">
            <w:rPr>
              <w:color w:val="FF0000"/>
              <w:u w:val="single"/>
            </w:rPr>
          </w:rPrChange>
        </w:rPr>
        <w:t>GDP</w:t>
      </w:r>
      <w:r w:rsidRPr="005E3178">
        <w:rPr>
          <w:rFonts w:hint="eastAsia"/>
          <w:color w:val="FF0000"/>
          <w:u w:val="single"/>
          <w:shd w:val="pct15" w:color="auto" w:fill="FFFFFF"/>
          <w:rPrChange w:id="110" w:author="jiuming Lin" w:date="2019-06-28T20:09:00Z">
            <w:rPr>
              <w:rFonts w:hint="eastAsia"/>
              <w:color w:val="FF0000"/>
              <w:u w:val="single"/>
            </w:rPr>
          </w:rPrChange>
        </w:rPr>
        <w:t>是流量</w:t>
      </w:r>
      <w:r w:rsidRPr="005E3178">
        <w:rPr>
          <w:rFonts w:hint="eastAsia"/>
          <w:color w:val="000000" w:themeColor="text1"/>
          <w:u w:val="single"/>
          <w:shd w:val="pct15" w:color="auto" w:fill="FFFFFF"/>
          <w:rPrChange w:id="111" w:author="jiuming Lin" w:date="2019-06-28T20:09:00Z">
            <w:rPr>
              <w:rFonts w:hint="eastAsia"/>
              <w:color w:val="000000" w:themeColor="text1"/>
              <w:u w:val="single"/>
            </w:rPr>
          </w:rPrChange>
        </w:rPr>
        <w:t>而不是存量。</w:t>
      </w:r>
    </w:p>
    <w:p w14:paraId="60C032EB" w14:textId="77777777" w:rsidR="007B7BA8" w:rsidRPr="005E3178" w:rsidRDefault="007B7BA8" w:rsidP="007B7BA8">
      <w:pPr>
        <w:rPr>
          <w:color w:val="00B050"/>
          <w:shd w:val="pct15" w:color="auto" w:fill="FFFFFF"/>
          <w:rPrChange w:id="112" w:author="jiuming Lin" w:date="2019-06-28T20:09:00Z">
            <w:rPr>
              <w:color w:val="00B050"/>
            </w:rPr>
          </w:rPrChange>
        </w:rPr>
      </w:pPr>
      <w:r w:rsidRPr="005E3178">
        <w:rPr>
          <w:rFonts w:hint="eastAsia"/>
          <w:color w:val="00B050"/>
          <w:shd w:val="pct15" w:color="auto" w:fill="FFFFFF"/>
          <w:rPrChange w:id="113" w:author="jiuming Lin" w:date="2019-06-28T20:09:00Z">
            <w:rPr>
              <w:rFonts w:hint="eastAsia"/>
              <w:color w:val="00B050"/>
            </w:rPr>
          </w:rPrChange>
        </w:rPr>
        <w:t>流量是指一定时期内发生或产生的变量。</w:t>
      </w:r>
    </w:p>
    <w:p w14:paraId="16148ECF" w14:textId="55D1EF23" w:rsidR="007B7BA8" w:rsidRPr="005E3178" w:rsidRDefault="007B7BA8" w:rsidP="007B7BA8">
      <w:pPr>
        <w:rPr>
          <w:color w:val="00B050"/>
          <w:shd w:val="pct15" w:color="auto" w:fill="FFFFFF"/>
          <w:rPrChange w:id="114" w:author="jiuming Lin" w:date="2019-06-28T20:09:00Z">
            <w:rPr>
              <w:color w:val="00B050"/>
            </w:rPr>
          </w:rPrChange>
        </w:rPr>
      </w:pPr>
      <w:r w:rsidRPr="005E3178">
        <w:rPr>
          <w:color w:val="00B050"/>
          <w:shd w:val="pct15" w:color="auto" w:fill="FFFFFF"/>
          <w:rPrChange w:id="115" w:author="jiuming Lin" w:date="2019-06-28T20:09:00Z">
            <w:rPr>
              <w:color w:val="00B050"/>
            </w:rPr>
          </w:rPrChange>
        </w:rPr>
        <w:t>存量是指某一时点上观测或测量到的变量。</w:t>
      </w:r>
    </w:p>
    <w:p w14:paraId="26778695" w14:textId="77777777" w:rsidR="00B03F56" w:rsidRPr="005E3178" w:rsidRDefault="00B03F56" w:rsidP="007B7BA8">
      <w:pPr>
        <w:rPr>
          <w:color w:val="00B050"/>
          <w:shd w:val="pct15" w:color="auto" w:fill="FFFFFF"/>
          <w:rPrChange w:id="116" w:author="jiuming Lin" w:date="2019-06-28T20:09:00Z">
            <w:rPr>
              <w:color w:val="00B050"/>
            </w:rPr>
          </w:rPrChange>
        </w:rPr>
      </w:pPr>
    </w:p>
    <w:p w14:paraId="2BF03805" w14:textId="0474B518" w:rsidR="006357C6" w:rsidRPr="005E3178" w:rsidRDefault="006357C6" w:rsidP="007B7BA8">
      <w:pPr>
        <w:rPr>
          <w:b/>
          <w:color w:val="000000" w:themeColor="text1"/>
          <w:shd w:val="pct15" w:color="auto" w:fill="FFFFFF"/>
          <w:rPrChange w:id="117" w:author="jiuming Lin" w:date="2019-06-28T20:09:00Z">
            <w:rPr>
              <w:b/>
              <w:color w:val="000000" w:themeColor="text1"/>
            </w:rPr>
          </w:rPrChange>
        </w:rPr>
      </w:pPr>
      <w:r w:rsidRPr="005E3178">
        <w:rPr>
          <w:rFonts w:hint="eastAsia"/>
          <w:b/>
          <w:color w:val="000000" w:themeColor="text1"/>
          <w:shd w:val="pct15" w:color="auto" w:fill="FFFFFF"/>
          <w:rPrChange w:id="118" w:author="jiuming Lin" w:date="2019-06-28T20:09:00Z">
            <w:rPr>
              <w:rFonts w:hint="eastAsia"/>
              <w:b/>
              <w:color w:val="000000" w:themeColor="text1"/>
            </w:rPr>
          </w:rPrChange>
        </w:rPr>
        <w:t>二、</w:t>
      </w:r>
      <w:r w:rsidRPr="005E3178">
        <w:rPr>
          <w:b/>
          <w:color w:val="000000" w:themeColor="text1"/>
          <w:shd w:val="pct15" w:color="auto" w:fill="FFFFFF"/>
          <w:rPrChange w:id="119" w:author="jiuming Lin" w:date="2019-06-28T20:09:00Z">
            <w:rPr>
              <w:b/>
              <w:color w:val="000000" w:themeColor="text1"/>
            </w:rPr>
          </w:rPrChange>
        </w:rPr>
        <w:t>GDP</w:t>
      </w:r>
      <w:r w:rsidRPr="005E3178">
        <w:rPr>
          <w:rFonts w:hint="eastAsia"/>
          <w:b/>
          <w:color w:val="000000" w:themeColor="text1"/>
          <w:shd w:val="pct15" w:color="auto" w:fill="FFFFFF"/>
          <w:rPrChange w:id="120" w:author="jiuming Lin" w:date="2019-06-28T20:09:00Z">
            <w:rPr>
              <w:rFonts w:hint="eastAsia"/>
              <w:b/>
              <w:color w:val="000000" w:themeColor="text1"/>
            </w:rPr>
          </w:rPrChange>
        </w:rPr>
        <w:t>的衡量</w:t>
      </w:r>
    </w:p>
    <w:p w14:paraId="0C53FD2A" w14:textId="2806A054" w:rsidR="006357C6" w:rsidRPr="005E3178" w:rsidRDefault="006357C6" w:rsidP="007B7BA8">
      <w:pPr>
        <w:rPr>
          <w:color w:val="000000" w:themeColor="text1"/>
          <w:u w:val="single"/>
          <w:shd w:val="pct15" w:color="auto" w:fill="FFFFFF"/>
          <w:rPrChange w:id="121" w:author="jiuming Lin" w:date="2019-06-28T20:09:00Z">
            <w:rPr>
              <w:color w:val="000000" w:themeColor="text1"/>
              <w:u w:val="single"/>
            </w:rPr>
          </w:rPrChange>
        </w:rPr>
      </w:pPr>
      <w:r w:rsidRPr="005E3178">
        <w:rPr>
          <w:color w:val="000000" w:themeColor="text1"/>
          <w:shd w:val="pct15" w:color="auto" w:fill="FFFFFF"/>
          <w:rPrChange w:id="122" w:author="jiuming Lin" w:date="2019-06-28T20:09:00Z">
            <w:rPr>
              <w:color w:val="000000" w:themeColor="text1"/>
            </w:rPr>
          </w:rPrChange>
        </w:rPr>
        <w:t>1.方法：</w:t>
      </w:r>
      <w:r w:rsidRPr="005E3178">
        <w:rPr>
          <w:rFonts w:hint="eastAsia"/>
          <w:color w:val="FF0000"/>
          <w:u w:val="single"/>
          <w:shd w:val="pct15" w:color="auto" w:fill="FFFFFF"/>
          <w:rPrChange w:id="123" w:author="jiuming Lin" w:date="2019-06-28T20:09:00Z">
            <w:rPr>
              <w:rFonts w:hint="eastAsia"/>
              <w:color w:val="FF0000"/>
              <w:u w:val="single"/>
            </w:rPr>
          </w:rPrChange>
        </w:rPr>
        <w:t>增值法、收入法、支出法</w:t>
      </w:r>
    </w:p>
    <w:p w14:paraId="21418052" w14:textId="7F70C39B" w:rsidR="006357C6" w:rsidRPr="005E3178" w:rsidRDefault="006357C6" w:rsidP="007B7BA8">
      <w:pPr>
        <w:rPr>
          <w:color w:val="000000" w:themeColor="text1"/>
          <w:shd w:val="pct15" w:color="auto" w:fill="FFFFFF"/>
          <w:rPrChange w:id="124" w:author="jiuming Lin" w:date="2019-06-28T20:09:00Z">
            <w:rPr>
              <w:color w:val="000000" w:themeColor="text1"/>
            </w:rPr>
          </w:rPrChange>
        </w:rPr>
      </w:pPr>
      <w:r w:rsidRPr="005E3178">
        <w:rPr>
          <w:color w:val="000000" w:themeColor="text1"/>
          <w:shd w:val="pct15" w:color="auto" w:fill="FFFFFF"/>
          <w:rPrChange w:id="125" w:author="jiuming Lin" w:date="2019-06-28T20:09:00Z">
            <w:rPr>
              <w:color w:val="000000" w:themeColor="text1"/>
            </w:rPr>
          </w:rPrChange>
        </w:rPr>
        <w:t>2.增值法：</w:t>
      </w:r>
    </w:p>
    <w:p w14:paraId="240D1C14" w14:textId="1D555010" w:rsidR="006357C6" w:rsidRPr="005E3178" w:rsidRDefault="006357C6" w:rsidP="007B7BA8">
      <w:pPr>
        <w:rPr>
          <w:color w:val="000000" w:themeColor="text1"/>
          <w:shd w:val="pct15" w:color="auto" w:fill="FFFFFF"/>
          <w:rPrChange w:id="126" w:author="jiuming Lin" w:date="2019-06-28T20:09:00Z">
            <w:rPr>
              <w:color w:val="000000" w:themeColor="text1"/>
            </w:rPr>
          </w:rPrChange>
        </w:rPr>
      </w:pPr>
      <w:r w:rsidRPr="005E3178">
        <w:rPr>
          <w:rFonts w:hint="eastAsia"/>
          <w:color w:val="000000" w:themeColor="text1"/>
          <w:shd w:val="pct15" w:color="auto" w:fill="FFFFFF"/>
          <w:rPrChange w:id="127" w:author="jiuming Lin" w:date="2019-06-28T20:09:00Z">
            <w:rPr>
              <w:rFonts w:hint="eastAsia"/>
              <w:color w:val="000000" w:themeColor="text1"/>
            </w:rPr>
          </w:rPrChange>
        </w:rPr>
        <w:t>①</w:t>
      </w:r>
      <w:r w:rsidR="00764920" w:rsidRPr="005E3178">
        <w:rPr>
          <w:rFonts w:hint="eastAsia"/>
          <w:color w:val="000000" w:themeColor="text1"/>
          <w:shd w:val="pct15" w:color="auto" w:fill="FFFFFF"/>
          <w:rPrChange w:id="128" w:author="jiuming Lin" w:date="2019-06-28T20:09:00Z">
            <w:rPr>
              <w:rFonts w:hint="eastAsia"/>
              <w:color w:val="000000" w:themeColor="text1"/>
            </w:rPr>
          </w:rPrChange>
        </w:rPr>
        <w:t>概念</w:t>
      </w:r>
      <w:r w:rsidRPr="005E3178">
        <w:rPr>
          <w:rFonts w:hint="eastAsia"/>
          <w:color w:val="000000" w:themeColor="text1"/>
          <w:shd w:val="pct15" w:color="auto" w:fill="FFFFFF"/>
          <w:rPrChange w:id="129" w:author="jiuming Lin" w:date="2019-06-28T20:09:00Z">
            <w:rPr>
              <w:rFonts w:hint="eastAsia"/>
              <w:color w:val="000000" w:themeColor="text1"/>
            </w:rPr>
          </w:rPrChange>
        </w:rPr>
        <w:t>：</w:t>
      </w:r>
      <w:r w:rsidRPr="005E3178">
        <w:rPr>
          <w:rFonts w:hint="eastAsia"/>
          <w:color w:val="000000" w:themeColor="text1"/>
          <w:u w:val="single"/>
          <w:shd w:val="pct15" w:color="auto" w:fill="FFFFFF"/>
          <w:rPrChange w:id="130" w:author="jiuming Lin" w:date="2019-06-28T20:09:00Z">
            <w:rPr>
              <w:rFonts w:hint="eastAsia"/>
              <w:color w:val="000000" w:themeColor="text1"/>
              <w:u w:val="single"/>
            </w:rPr>
          </w:rPrChange>
        </w:rPr>
        <w:t>增值法是从</w:t>
      </w:r>
      <w:r w:rsidRPr="005E3178">
        <w:rPr>
          <w:rFonts w:hint="eastAsia"/>
          <w:color w:val="FF0000"/>
          <w:u w:val="single"/>
          <w:shd w:val="pct15" w:color="auto" w:fill="FFFFFF"/>
          <w:rPrChange w:id="131" w:author="jiuming Lin" w:date="2019-06-28T20:09:00Z">
            <w:rPr>
              <w:rFonts w:hint="eastAsia"/>
              <w:color w:val="FF0000"/>
              <w:u w:val="single"/>
            </w:rPr>
          </w:rPrChange>
        </w:rPr>
        <w:t>生产角度</w:t>
      </w:r>
      <w:r w:rsidRPr="005E3178">
        <w:rPr>
          <w:rFonts w:hint="eastAsia"/>
          <w:color w:val="000000" w:themeColor="text1"/>
          <w:u w:val="single"/>
          <w:shd w:val="pct15" w:color="auto" w:fill="FFFFFF"/>
          <w:rPrChange w:id="132" w:author="jiuming Lin" w:date="2019-06-28T20:09:00Z">
            <w:rPr>
              <w:rFonts w:hint="eastAsia"/>
              <w:color w:val="000000" w:themeColor="text1"/>
              <w:u w:val="single"/>
            </w:rPr>
          </w:rPrChange>
        </w:rPr>
        <w:t>衡量</w:t>
      </w:r>
      <w:r w:rsidRPr="005E3178">
        <w:rPr>
          <w:color w:val="000000" w:themeColor="text1"/>
          <w:u w:val="single"/>
          <w:shd w:val="pct15" w:color="auto" w:fill="FFFFFF"/>
          <w:rPrChange w:id="133" w:author="jiuming Lin" w:date="2019-06-28T20:09:00Z">
            <w:rPr>
              <w:color w:val="000000" w:themeColor="text1"/>
              <w:u w:val="single"/>
            </w:rPr>
          </w:rPrChange>
        </w:rPr>
        <w:t>GDP的一种方法。</w:t>
      </w:r>
    </w:p>
    <w:p w14:paraId="4DE4E1BD" w14:textId="51A91C0B" w:rsidR="006357C6" w:rsidRPr="005E3178" w:rsidRDefault="006357C6" w:rsidP="007B7BA8">
      <w:pPr>
        <w:rPr>
          <w:color w:val="000000" w:themeColor="text1"/>
          <w:shd w:val="pct15" w:color="auto" w:fill="FFFFFF"/>
          <w:rPrChange w:id="134" w:author="jiuming Lin" w:date="2019-06-28T20:09:00Z">
            <w:rPr>
              <w:color w:val="000000" w:themeColor="text1"/>
            </w:rPr>
          </w:rPrChange>
        </w:rPr>
      </w:pPr>
      <w:r w:rsidRPr="005E3178">
        <w:rPr>
          <w:rFonts w:hint="eastAsia"/>
          <w:color w:val="000000" w:themeColor="text1"/>
          <w:shd w:val="pct15" w:color="auto" w:fill="FFFFFF"/>
          <w:rPrChange w:id="135" w:author="jiuming Lin" w:date="2019-06-28T20:09:00Z">
            <w:rPr>
              <w:rFonts w:hint="eastAsia"/>
              <w:color w:val="000000" w:themeColor="text1"/>
            </w:rPr>
          </w:rPrChange>
        </w:rPr>
        <w:t>②基本思想：通过加总经济中各个产业的产品和服务的价值来求得</w:t>
      </w:r>
      <w:r w:rsidRPr="005E3178">
        <w:rPr>
          <w:color w:val="000000" w:themeColor="text1"/>
          <w:shd w:val="pct15" w:color="auto" w:fill="FFFFFF"/>
          <w:rPrChange w:id="136" w:author="jiuming Lin" w:date="2019-06-28T20:09:00Z">
            <w:rPr>
              <w:color w:val="000000" w:themeColor="text1"/>
            </w:rPr>
          </w:rPrChange>
        </w:rPr>
        <w:t>GDP核算值。</w:t>
      </w:r>
    </w:p>
    <w:p w14:paraId="3C7B0AEE" w14:textId="47E16D4B" w:rsidR="00C871F0" w:rsidRPr="005E3178" w:rsidRDefault="006357C6" w:rsidP="007B7BA8">
      <w:pPr>
        <w:rPr>
          <w:color w:val="000000" w:themeColor="text1"/>
          <w:highlight w:val="yellow"/>
          <w:shd w:val="pct15" w:color="auto" w:fill="FFFFFF"/>
          <w:rPrChange w:id="137" w:author="jiuming Lin" w:date="2019-06-28T20:09:00Z">
            <w:rPr>
              <w:color w:val="000000" w:themeColor="text1"/>
              <w:highlight w:val="yellow"/>
            </w:rPr>
          </w:rPrChange>
        </w:rPr>
      </w:pPr>
      <w:r w:rsidRPr="005E3178">
        <w:rPr>
          <w:rFonts w:hint="eastAsia"/>
          <w:color w:val="000000" w:themeColor="text1"/>
          <w:shd w:val="pct15" w:color="auto" w:fill="FFFFFF"/>
          <w:rPrChange w:id="138" w:author="jiuming Lin" w:date="2019-06-28T20:09:00Z">
            <w:rPr>
              <w:rFonts w:hint="eastAsia"/>
              <w:color w:val="000000" w:themeColor="text1"/>
            </w:rPr>
          </w:rPrChange>
        </w:rPr>
        <w:t>③公式：</w:t>
      </w:r>
      <w:r w:rsidR="00C871F0" w:rsidRPr="005E3178">
        <w:rPr>
          <w:color w:val="000000" w:themeColor="text1"/>
          <w:highlight w:val="yellow"/>
          <w:shd w:val="pct15" w:color="auto" w:fill="FFFFFF"/>
          <w:rPrChange w:id="139" w:author="jiuming Lin" w:date="2019-06-28T20:09:00Z">
            <w:rPr>
              <w:color w:val="000000" w:themeColor="text1"/>
              <w:highlight w:val="yellow"/>
            </w:rPr>
          </w:rPrChange>
        </w:rPr>
        <w:t>I.</w:t>
      </w:r>
      <w:r w:rsidR="00C871F0" w:rsidRPr="005E3178">
        <w:rPr>
          <w:highlight w:val="yellow"/>
          <w:shd w:val="pct15" w:color="auto" w:fill="FFFFFF"/>
          <w:rPrChange w:id="140" w:author="jiuming Lin" w:date="2019-06-28T20:09:00Z">
            <w:rPr>
              <w:highlight w:val="yellow"/>
            </w:rPr>
          </w:rPrChange>
        </w:rPr>
        <w:t xml:space="preserve"> </w:t>
      </w:r>
      <w:r w:rsidR="00C871F0" w:rsidRPr="005E3178">
        <w:rPr>
          <w:color w:val="000000" w:themeColor="text1"/>
          <w:highlight w:val="yellow"/>
          <w:shd w:val="pct15" w:color="auto" w:fill="FFFFFF"/>
          <w:rPrChange w:id="141" w:author="jiuming Lin" w:date="2019-06-28T20:09:00Z">
            <w:rPr>
              <w:color w:val="000000" w:themeColor="text1"/>
              <w:highlight w:val="yellow"/>
            </w:rPr>
          </w:rPrChange>
        </w:rPr>
        <w:t>GDP =该国境内所有企业的增值之和</w:t>
      </w:r>
    </w:p>
    <w:p w14:paraId="7A9D3636" w14:textId="15F0807A" w:rsidR="006357C6" w:rsidRPr="005E3178" w:rsidRDefault="00C871F0" w:rsidP="007B7BA8">
      <w:pPr>
        <w:rPr>
          <w:color w:val="000000" w:themeColor="text1"/>
          <w:shd w:val="pct15" w:color="auto" w:fill="FFFFFF"/>
          <w:rPrChange w:id="142" w:author="jiuming Lin" w:date="2019-06-28T20:09:00Z">
            <w:rPr>
              <w:color w:val="000000" w:themeColor="text1"/>
            </w:rPr>
          </w:rPrChange>
        </w:rPr>
      </w:pPr>
      <w:r w:rsidRPr="005E3178">
        <w:rPr>
          <w:color w:val="000000" w:themeColor="text1"/>
          <w:highlight w:val="yellow"/>
          <w:shd w:val="pct15" w:color="auto" w:fill="FFFFFF"/>
          <w:rPrChange w:id="143" w:author="jiuming Lin" w:date="2019-06-28T20:09:00Z">
            <w:rPr>
              <w:color w:val="000000" w:themeColor="text1"/>
              <w:highlight w:val="yellow"/>
            </w:rPr>
          </w:rPrChange>
        </w:rPr>
        <w:t>II.</w:t>
      </w:r>
      <w:r w:rsidR="006357C6" w:rsidRPr="005E3178">
        <w:rPr>
          <w:rFonts w:hint="eastAsia"/>
          <w:color w:val="000000" w:themeColor="text1"/>
          <w:highlight w:val="yellow"/>
          <w:shd w:val="pct15" w:color="auto" w:fill="FFFFFF"/>
          <w:rPrChange w:id="144" w:author="jiuming Lin" w:date="2019-06-28T20:09:00Z">
            <w:rPr>
              <w:rFonts w:hint="eastAsia"/>
              <w:color w:val="000000" w:themeColor="text1"/>
              <w:highlight w:val="yellow"/>
            </w:rPr>
          </w:rPrChange>
        </w:rPr>
        <w:t>企业的增值</w:t>
      </w:r>
      <w:r w:rsidR="006357C6" w:rsidRPr="005E3178">
        <w:rPr>
          <w:color w:val="000000" w:themeColor="text1"/>
          <w:highlight w:val="yellow"/>
          <w:shd w:val="pct15" w:color="auto" w:fill="FFFFFF"/>
          <w:rPrChange w:id="145" w:author="jiuming Lin" w:date="2019-06-28T20:09:00Z">
            <w:rPr>
              <w:color w:val="000000" w:themeColor="text1"/>
              <w:highlight w:val="yellow"/>
            </w:rPr>
          </w:rPrChange>
        </w:rPr>
        <w:t>=企业产出价值-企业购买中间产品价值</w:t>
      </w:r>
      <w:r w:rsidR="006357C6" w:rsidRPr="005E3178">
        <w:rPr>
          <w:rFonts w:hint="eastAsia"/>
          <w:color w:val="000000" w:themeColor="text1"/>
          <w:highlight w:val="yellow"/>
          <w:shd w:val="pct15" w:color="auto" w:fill="FFFFFF"/>
          <w:rPrChange w:id="146" w:author="jiuming Lin" w:date="2019-06-28T20:09:00Z">
            <w:rPr>
              <w:rFonts w:hint="eastAsia"/>
              <w:color w:val="000000" w:themeColor="text1"/>
              <w:highlight w:val="yellow"/>
            </w:rPr>
          </w:rPrChange>
        </w:rPr>
        <w:t>。</w:t>
      </w:r>
    </w:p>
    <w:p w14:paraId="3D405F60" w14:textId="3A3641A9" w:rsidR="006357C6" w:rsidRPr="005E3178" w:rsidDel="00B00434" w:rsidRDefault="006357C6" w:rsidP="006357C6">
      <w:pPr>
        <w:rPr>
          <w:del w:id="147" w:author="jiuming Lin" w:date="2019-06-28T16:50:00Z"/>
          <w:color w:val="0070C0"/>
          <w:shd w:val="pct15" w:color="auto" w:fill="FFFFFF"/>
          <w:rPrChange w:id="148" w:author="jiuming Lin" w:date="2019-06-28T20:09:00Z">
            <w:rPr>
              <w:del w:id="149" w:author="jiuming Lin" w:date="2019-06-28T16:50:00Z"/>
              <w:color w:val="0070C0"/>
            </w:rPr>
          </w:rPrChange>
        </w:rPr>
      </w:pPr>
      <w:del w:id="150" w:author="jiuming Lin" w:date="2019-06-28T16:50:00Z">
        <w:r w:rsidRPr="005E3178" w:rsidDel="00B00434">
          <w:rPr>
            <w:rFonts w:hint="eastAsia"/>
            <w:color w:val="0070C0"/>
            <w:shd w:val="pct15" w:color="auto" w:fill="FFFFFF"/>
            <w:rPrChange w:id="151" w:author="jiuming Lin" w:date="2019-06-28T20:09:00Z">
              <w:rPr>
                <w:rFonts w:hint="eastAsia"/>
                <w:color w:val="0070C0"/>
              </w:rPr>
            </w:rPrChange>
          </w:rPr>
          <w:delText>假设一家麦当劳店以</w:delText>
        </w:r>
        <w:r w:rsidRPr="005E3178" w:rsidDel="00B00434">
          <w:rPr>
            <w:color w:val="0070C0"/>
            <w:shd w:val="pct15" w:color="auto" w:fill="FFFFFF"/>
            <w:rPrChange w:id="152" w:author="jiuming Lin" w:date="2019-06-28T20:09:00Z">
              <w:rPr>
                <w:color w:val="0070C0"/>
              </w:rPr>
            </w:rPrChange>
          </w:rPr>
          <w:delText>0.5美元的价格从一个牧场主手里购买了1/4磅的牛肉，然后以1.5美元的价格卖出一个汉堡包。在这个例子中，麦当劳店的增值是多少？</w:delText>
        </w:r>
      </w:del>
    </w:p>
    <w:p w14:paraId="3FC59179" w14:textId="7BC562F9" w:rsidR="006357C6" w:rsidRPr="005E3178" w:rsidDel="00B00434" w:rsidRDefault="006357C6" w:rsidP="006357C6">
      <w:pPr>
        <w:rPr>
          <w:del w:id="153" w:author="jiuming Lin" w:date="2019-06-28T16:50:00Z"/>
          <w:color w:val="0070C0"/>
          <w:shd w:val="pct15" w:color="auto" w:fill="FFFFFF"/>
          <w:rPrChange w:id="154" w:author="jiuming Lin" w:date="2019-06-28T20:09:00Z">
            <w:rPr>
              <w:del w:id="155" w:author="jiuming Lin" w:date="2019-06-28T16:50:00Z"/>
              <w:color w:val="0070C0"/>
            </w:rPr>
          </w:rPrChange>
        </w:rPr>
      </w:pPr>
      <w:del w:id="156" w:author="jiuming Lin" w:date="2019-06-28T16:50:00Z">
        <w:r w:rsidRPr="005E3178" w:rsidDel="00B00434">
          <w:rPr>
            <w:rFonts w:hint="eastAsia"/>
            <w:color w:val="0070C0"/>
            <w:shd w:val="pct15" w:color="auto" w:fill="FFFFFF"/>
            <w:rPrChange w:id="157" w:author="jiuming Lin" w:date="2019-06-28T20:09:00Z">
              <w:rPr>
                <w:rFonts w:hint="eastAsia"/>
                <w:color w:val="0070C0"/>
              </w:rPr>
            </w:rPrChange>
          </w:rPr>
          <w:delText>麦当劳店的增值是：</w:delText>
        </w:r>
        <w:r w:rsidRPr="005E3178" w:rsidDel="00B00434">
          <w:rPr>
            <w:color w:val="0070C0"/>
            <w:shd w:val="pct15" w:color="auto" w:fill="FFFFFF"/>
            <w:rPrChange w:id="158" w:author="jiuming Lin" w:date="2019-06-28T20:09:00Z">
              <w:rPr>
                <w:color w:val="0070C0"/>
              </w:rPr>
            </w:rPrChange>
          </w:rPr>
          <w:delText>1.5-0.5=1（美元）</w:delText>
        </w:r>
      </w:del>
    </w:p>
    <w:p w14:paraId="219AE7A4" w14:textId="46033824" w:rsidR="00C871F0" w:rsidRPr="005E3178" w:rsidRDefault="00C871F0" w:rsidP="006357C6">
      <w:pPr>
        <w:rPr>
          <w:color w:val="000000" w:themeColor="text1"/>
          <w:shd w:val="pct15" w:color="auto" w:fill="FFFFFF"/>
          <w:rPrChange w:id="159" w:author="jiuming Lin" w:date="2019-06-28T20:09:00Z">
            <w:rPr>
              <w:color w:val="000000" w:themeColor="text1"/>
            </w:rPr>
          </w:rPrChange>
        </w:rPr>
      </w:pPr>
      <w:r w:rsidRPr="005E3178">
        <w:rPr>
          <w:color w:val="000000" w:themeColor="text1"/>
          <w:shd w:val="pct15" w:color="auto" w:fill="FFFFFF"/>
          <w:rPrChange w:id="160" w:author="jiuming Lin" w:date="2019-06-28T20:09:00Z">
            <w:rPr>
              <w:color w:val="000000" w:themeColor="text1"/>
            </w:rPr>
          </w:rPrChange>
        </w:rPr>
        <w:t>3.收入法：</w:t>
      </w:r>
    </w:p>
    <w:p w14:paraId="048D8803" w14:textId="3654DF71" w:rsidR="00C871F0" w:rsidRPr="005E3178" w:rsidRDefault="00C871F0" w:rsidP="006357C6">
      <w:pPr>
        <w:rPr>
          <w:color w:val="000000" w:themeColor="text1"/>
          <w:u w:val="single"/>
          <w:shd w:val="pct15" w:color="auto" w:fill="FFFFFF"/>
          <w:rPrChange w:id="161" w:author="jiuming Lin" w:date="2019-06-28T20:09:00Z">
            <w:rPr>
              <w:color w:val="000000" w:themeColor="text1"/>
              <w:u w:val="single"/>
            </w:rPr>
          </w:rPrChange>
        </w:rPr>
      </w:pPr>
      <w:r w:rsidRPr="005E3178">
        <w:rPr>
          <w:rFonts w:hint="eastAsia"/>
          <w:color w:val="000000" w:themeColor="text1"/>
          <w:shd w:val="pct15" w:color="auto" w:fill="FFFFFF"/>
          <w:rPrChange w:id="162" w:author="jiuming Lin" w:date="2019-06-28T20:09:00Z">
            <w:rPr>
              <w:rFonts w:hint="eastAsia"/>
              <w:color w:val="000000" w:themeColor="text1"/>
            </w:rPr>
          </w:rPrChange>
        </w:rPr>
        <w:t>①</w:t>
      </w:r>
      <w:r w:rsidR="00764920" w:rsidRPr="005E3178">
        <w:rPr>
          <w:rFonts w:hint="eastAsia"/>
          <w:color w:val="000000" w:themeColor="text1"/>
          <w:shd w:val="pct15" w:color="auto" w:fill="FFFFFF"/>
          <w:rPrChange w:id="163" w:author="jiuming Lin" w:date="2019-06-28T20:09:00Z">
            <w:rPr>
              <w:rFonts w:hint="eastAsia"/>
              <w:color w:val="000000" w:themeColor="text1"/>
            </w:rPr>
          </w:rPrChange>
        </w:rPr>
        <w:t>概念</w:t>
      </w:r>
      <w:r w:rsidRPr="005E3178">
        <w:rPr>
          <w:rFonts w:hint="eastAsia"/>
          <w:color w:val="000000" w:themeColor="text1"/>
          <w:shd w:val="pct15" w:color="auto" w:fill="FFFFFF"/>
          <w:rPrChange w:id="164" w:author="jiuming Lin" w:date="2019-06-28T20:09:00Z">
            <w:rPr>
              <w:rFonts w:hint="eastAsia"/>
              <w:color w:val="000000" w:themeColor="text1"/>
            </w:rPr>
          </w:rPrChange>
        </w:rPr>
        <w:t>：</w:t>
      </w:r>
      <w:r w:rsidRPr="005E3178">
        <w:rPr>
          <w:rFonts w:hint="eastAsia"/>
          <w:color w:val="000000" w:themeColor="text1"/>
          <w:u w:val="single"/>
          <w:shd w:val="pct15" w:color="auto" w:fill="FFFFFF"/>
          <w:rPrChange w:id="165" w:author="jiuming Lin" w:date="2019-06-28T20:09:00Z">
            <w:rPr>
              <w:rFonts w:hint="eastAsia"/>
              <w:color w:val="000000" w:themeColor="text1"/>
              <w:u w:val="single"/>
            </w:rPr>
          </w:rPrChange>
        </w:rPr>
        <w:t>收入法是用</w:t>
      </w:r>
      <w:r w:rsidRPr="005E3178">
        <w:rPr>
          <w:rFonts w:hint="eastAsia"/>
          <w:color w:val="FF0000"/>
          <w:u w:val="single"/>
          <w:shd w:val="pct15" w:color="auto" w:fill="FFFFFF"/>
          <w:rPrChange w:id="166" w:author="jiuming Lin" w:date="2019-06-28T20:09:00Z">
            <w:rPr>
              <w:rFonts w:hint="eastAsia"/>
              <w:color w:val="FF0000"/>
              <w:u w:val="single"/>
            </w:rPr>
          </w:rPrChange>
        </w:rPr>
        <w:t>要素收入即企业生产成本</w:t>
      </w:r>
      <w:r w:rsidRPr="005E3178">
        <w:rPr>
          <w:rFonts w:hint="eastAsia"/>
          <w:color w:val="000000" w:themeColor="text1"/>
          <w:u w:val="single"/>
          <w:shd w:val="pct15" w:color="auto" w:fill="FFFFFF"/>
          <w:rPrChange w:id="167" w:author="jiuming Lin" w:date="2019-06-28T20:09:00Z">
            <w:rPr>
              <w:rFonts w:hint="eastAsia"/>
              <w:color w:val="000000" w:themeColor="text1"/>
              <w:u w:val="single"/>
            </w:rPr>
          </w:rPrChange>
        </w:rPr>
        <w:t>核算</w:t>
      </w:r>
      <w:r w:rsidRPr="005E3178">
        <w:rPr>
          <w:color w:val="000000" w:themeColor="text1"/>
          <w:u w:val="single"/>
          <w:shd w:val="pct15" w:color="auto" w:fill="FFFFFF"/>
          <w:rPrChange w:id="168" w:author="jiuming Lin" w:date="2019-06-28T20:09:00Z">
            <w:rPr>
              <w:color w:val="000000" w:themeColor="text1"/>
              <w:u w:val="single"/>
            </w:rPr>
          </w:rPrChange>
        </w:rPr>
        <w:t>GDP的一种方法。</w:t>
      </w:r>
    </w:p>
    <w:p w14:paraId="710CD3C1" w14:textId="7687CAD5" w:rsidR="0099082C" w:rsidRPr="005E3178" w:rsidDel="00B00434" w:rsidRDefault="0099082C" w:rsidP="006357C6">
      <w:pPr>
        <w:rPr>
          <w:del w:id="169" w:author="jiuming Lin" w:date="2019-06-28T16:51:00Z"/>
          <w:color w:val="00B050"/>
          <w:shd w:val="pct15" w:color="auto" w:fill="FFFFFF"/>
          <w:rPrChange w:id="170" w:author="jiuming Lin" w:date="2019-06-28T20:09:00Z">
            <w:rPr>
              <w:del w:id="171" w:author="jiuming Lin" w:date="2019-06-28T16:51:00Z"/>
              <w:color w:val="00B050"/>
            </w:rPr>
          </w:rPrChange>
        </w:rPr>
      </w:pPr>
      <w:del w:id="172" w:author="jiuming Lin" w:date="2019-06-28T16:51:00Z">
        <w:r w:rsidRPr="005E3178" w:rsidDel="00B00434">
          <w:rPr>
            <w:rFonts w:hint="eastAsia"/>
            <w:color w:val="00B050"/>
            <w:shd w:val="pct15" w:color="auto" w:fill="FFFFFF"/>
            <w:rPrChange w:id="173" w:author="jiuming Lin" w:date="2019-06-28T20:09:00Z">
              <w:rPr>
                <w:rFonts w:hint="eastAsia"/>
                <w:color w:val="00B050"/>
              </w:rPr>
            </w:rPrChange>
          </w:rPr>
          <w:delText>要素收入是指由于提供劳动、资本、土地等有形资产、专利等特许使用权所取得的收入，包括工龄、薪金、利润、股息、利息、租金、特许使用费、转让费等。</w:delText>
        </w:r>
      </w:del>
    </w:p>
    <w:p w14:paraId="07234DC1" w14:textId="777EAF55" w:rsidR="00C871F0" w:rsidRPr="005E3178" w:rsidRDefault="00C871F0" w:rsidP="006357C6">
      <w:pPr>
        <w:rPr>
          <w:color w:val="0070C0"/>
          <w:shd w:val="pct15" w:color="auto" w:fill="FFFFFF"/>
          <w:rPrChange w:id="174" w:author="jiuming Lin" w:date="2019-06-28T20:09:00Z">
            <w:rPr>
              <w:color w:val="0070C0"/>
            </w:rPr>
          </w:rPrChange>
        </w:rPr>
      </w:pPr>
      <w:r w:rsidRPr="005E3178">
        <w:rPr>
          <w:rFonts w:hint="eastAsia"/>
          <w:color w:val="0070C0"/>
          <w:shd w:val="pct15" w:color="auto" w:fill="FFFFFF"/>
          <w:rPrChange w:id="175" w:author="jiuming Lin" w:date="2019-06-28T20:09:00Z">
            <w:rPr>
              <w:rFonts w:hint="eastAsia"/>
              <w:color w:val="0070C0"/>
            </w:rPr>
          </w:rPrChange>
        </w:rPr>
        <w:t>根据增值法，汽车零售商的增值就是汽车销售收入和批发成本的差额，这些差额必定会成为某些人的收入。包括：汽车零售商支付给销售人员和技工的工资、租金、贷款利息、利润。</w:t>
      </w:r>
    </w:p>
    <w:p w14:paraId="5219551A" w14:textId="35951479" w:rsidR="00C871F0" w:rsidRPr="005E3178" w:rsidRDefault="00C871F0" w:rsidP="006357C6">
      <w:pPr>
        <w:rPr>
          <w:color w:val="000000" w:themeColor="text1"/>
          <w:shd w:val="pct15" w:color="auto" w:fill="FFFFFF"/>
          <w:rPrChange w:id="176" w:author="jiuming Lin" w:date="2019-06-28T20:09:00Z">
            <w:rPr>
              <w:color w:val="000000" w:themeColor="text1"/>
            </w:rPr>
          </w:rPrChange>
        </w:rPr>
      </w:pPr>
      <w:r w:rsidRPr="005E3178">
        <w:rPr>
          <w:rFonts w:hint="eastAsia"/>
          <w:color w:val="000000" w:themeColor="text1"/>
          <w:shd w:val="pct15" w:color="auto" w:fill="FFFFFF"/>
          <w:rPrChange w:id="177" w:author="jiuming Lin" w:date="2019-06-28T20:09:00Z">
            <w:rPr>
              <w:rFonts w:hint="eastAsia"/>
              <w:color w:val="000000" w:themeColor="text1"/>
            </w:rPr>
          </w:rPrChange>
        </w:rPr>
        <w:t>②表现形式和与增值法的关系：增值法的全部增值以</w:t>
      </w:r>
      <w:r w:rsidRPr="005E3178">
        <w:rPr>
          <w:rFonts w:hint="eastAsia"/>
          <w:color w:val="FF0000"/>
          <w:shd w:val="pct15" w:color="auto" w:fill="FFFFFF"/>
          <w:rPrChange w:id="178" w:author="jiuming Lin" w:date="2019-06-28T20:09:00Z">
            <w:rPr>
              <w:rFonts w:hint="eastAsia"/>
              <w:color w:val="FF0000"/>
            </w:rPr>
          </w:rPrChange>
        </w:rPr>
        <w:t>工资、租金、利息和利润</w:t>
      </w:r>
      <w:r w:rsidRPr="005E3178">
        <w:rPr>
          <w:rFonts w:hint="eastAsia"/>
          <w:color w:val="000000" w:themeColor="text1"/>
          <w:shd w:val="pct15" w:color="auto" w:fill="FFFFFF"/>
          <w:rPrChange w:id="179" w:author="jiuming Lin" w:date="2019-06-28T20:09:00Z">
            <w:rPr>
              <w:rFonts w:hint="eastAsia"/>
              <w:color w:val="000000" w:themeColor="text1"/>
            </w:rPr>
          </w:rPrChange>
        </w:rPr>
        <w:t>的形式出现在收入流中。严格来讲，以收入法核算</w:t>
      </w:r>
      <w:r w:rsidRPr="005E3178">
        <w:rPr>
          <w:color w:val="000000" w:themeColor="text1"/>
          <w:shd w:val="pct15" w:color="auto" w:fill="FFFFFF"/>
          <w:rPrChange w:id="180" w:author="jiuming Lin" w:date="2019-06-28T20:09:00Z">
            <w:rPr>
              <w:color w:val="000000" w:themeColor="text1"/>
            </w:rPr>
          </w:rPrChange>
        </w:rPr>
        <w:t>GDP还应包括：间接税、折旧、公司未分配利润等。</w:t>
      </w:r>
    </w:p>
    <w:p w14:paraId="333F28F2" w14:textId="3C03C6FA" w:rsidR="00C871F0" w:rsidRPr="005E3178" w:rsidRDefault="00C871F0" w:rsidP="006357C6">
      <w:pPr>
        <w:rPr>
          <w:color w:val="000000" w:themeColor="text1"/>
          <w:highlight w:val="yellow"/>
          <w:shd w:val="pct15" w:color="auto" w:fill="FFFFFF"/>
          <w:rPrChange w:id="181" w:author="jiuming Lin" w:date="2019-06-28T20:09:00Z">
            <w:rPr>
              <w:color w:val="000000" w:themeColor="text1"/>
              <w:highlight w:val="yellow"/>
            </w:rPr>
          </w:rPrChange>
        </w:rPr>
      </w:pPr>
      <w:r w:rsidRPr="005E3178">
        <w:rPr>
          <w:rFonts w:hint="eastAsia"/>
          <w:color w:val="000000" w:themeColor="text1"/>
          <w:shd w:val="pct15" w:color="auto" w:fill="FFFFFF"/>
          <w:rPrChange w:id="182" w:author="jiuming Lin" w:date="2019-06-28T20:09:00Z">
            <w:rPr>
              <w:rFonts w:hint="eastAsia"/>
              <w:color w:val="000000" w:themeColor="text1"/>
            </w:rPr>
          </w:rPrChange>
        </w:rPr>
        <w:t>③公式：</w:t>
      </w:r>
      <w:r w:rsidRPr="005E3178">
        <w:rPr>
          <w:color w:val="000000" w:themeColor="text1"/>
          <w:highlight w:val="yellow"/>
          <w:shd w:val="pct15" w:color="auto" w:fill="FFFFFF"/>
          <w:rPrChange w:id="183" w:author="jiuming Lin" w:date="2019-06-28T20:09:00Z">
            <w:rPr>
              <w:color w:val="000000" w:themeColor="text1"/>
              <w:highlight w:val="yellow"/>
            </w:rPr>
          </w:rPrChange>
        </w:rPr>
        <w:t>I.</w:t>
      </w:r>
      <w:r w:rsidRPr="005E3178">
        <w:rPr>
          <w:highlight w:val="yellow"/>
          <w:shd w:val="pct15" w:color="auto" w:fill="FFFFFF"/>
          <w:rPrChange w:id="184" w:author="jiuming Lin" w:date="2019-06-28T20:09:00Z">
            <w:rPr>
              <w:highlight w:val="yellow"/>
            </w:rPr>
          </w:rPrChange>
        </w:rPr>
        <w:t xml:space="preserve"> </w:t>
      </w:r>
      <w:r w:rsidRPr="005E3178">
        <w:rPr>
          <w:color w:val="000000" w:themeColor="text1"/>
          <w:highlight w:val="yellow"/>
          <w:shd w:val="pct15" w:color="auto" w:fill="FFFFFF"/>
          <w:rPrChange w:id="185" w:author="jiuming Lin" w:date="2019-06-28T20:09:00Z">
            <w:rPr>
              <w:color w:val="000000" w:themeColor="text1"/>
              <w:highlight w:val="yellow"/>
            </w:rPr>
          </w:rPrChange>
        </w:rPr>
        <w:t>GDP =工资+利息+利润+租金+间接税和企业转移支付+折旧</w:t>
      </w:r>
    </w:p>
    <w:p w14:paraId="7EA1FF81" w14:textId="46194B1B" w:rsidR="00C871F0" w:rsidRPr="005E3178" w:rsidRDefault="00C871F0" w:rsidP="006357C6">
      <w:pPr>
        <w:rPr>
          <w:color w:val="000000" w:themeColor="text1"/>
          <w:highlight w:val="yellow"/>
          <w:u w:val="single"/>
          <w:shd w:val="pct15" w:color="auto" w:fill="FFFFFF"/>
          <w:rPrChange w:id="186" w:author="jiuming Lin" w:date="2019-06-28T20:09:00Z">
            <w:rPr>
              <w:color w:val="000000" w:themeColor="text1"/>
              <w:highlight w:val="yellow"/>
              <w:u w:val="single"/>
            </w:rPr>
          </w:rPrChange>
        </w:rPr>
      </w:pPr>
      <w:r w:rsidRPr="005E3178">
        <w:rPr>
          <w:color w:val="000000" w:themeColor="text1"/>
          <w:highlight w:val="yellow"/>
          <w:u w:val="single"/>
          <w:shd w:val="pct15" w:color="auto" w:fill="FFFFFF"/>
          <w:rPrChange w:id="187" w:author="jiuming Lin" w:date="2019-06-28T20:09:00Z">
            <w:rPr>
              <w:color w:val="000000" w:themeColor="text1"/>
              <w:highlight w:val="yellow"/>
              <w:u w:val="single"/>
            </w:rPr>
          </w:rPrChange>
        </w:rPr>
        <w:t>II.</w:t>
      </w:r>
      <w:r w:rsidRPr="005E3178">
        <w:rPr>
          <w:highlight w:val="yellow"/>
          <w:u w:val="single"/>
          <w:shd w:val="pct15" w:color="auto" w:fill="FFFFFF"/>
          <w:rPrChange w:id="188" w:author="jiuming Lin" w:date="2019-06-28T20:09:00Z">
            <w:rPr>
              <w:highlight w:val="yellow"/>
              <w:u w:val="single"/>
            </w:rPr>
          </w:rPrChange>
        </w:rPr>
        <w:t xml:space="preserve"> </w:t>
      </w:r>
      <w:r w:rsidRPr="005E3178">
        <w:rPr>
          <w:color w:val="000000" w:themeColor="text1"/>
          <w:highlight w:val="yellow"/>
          <w:u w:val="single"/>
          <w:shd w:val="pct15" w:color="auto" w:fill="FFFFFF"/>
          <w:rPrChange w:id="189" w:author="jiuming Lin" w:date="2019-06-28T20:09:00Z">
            <w:rPr>
              <w:color w:val="000000" w:themeColor="text1"/>
              <w:highlight w:val="yellow"/>
              <w:u w:val="single"/>
            </w:rPr>
          </w:rPrChange>
        </w:rPr>
        <w:t>GDP=C+S+T</w:t>
      </w:r>
    </w:p>
    <w:p w14:paraId="536324CC" w14:textId="664E7E18" w:rsidR="00C871F0" w:rsidRPr="005E3178" w:rsidRDefault="00C871F0" w:rsidP="006357C6">
      <w:pPr>
        <w:rPr>
          <w:color w:val="FF0000"/>
          <w:shd w:val="pct15" w:color="auto" w:fill="FFFFFF"/>
          <w:rPrChange w:id="190" w:author="jiuming Lin" w:date="2019-06-28T20:09:00Z">
            <w:rPr>
              <w:color w:val="FF0000"/>
            </w:rPr>
          </w:rPrChange>
        </w:rPr>
      </w:pPr>
      <w:r w:rsidRPr="005E3178">
        <w:rPr>
          <w:color w:val="FF0000"/>
          <w:highlight w:val="yellow"/>
          <w:u w:val="single"/>
          <w:shd w:val="pct15" w:color="auto" w:fill="FFFFFF"/>
          <w:rPrChange w:id="191" w:author="jiuming Lin" w:date="2019-06-28T20:09:00Z">
            <w:rPr>
              <w:color w:val="FF0000"/>
              <w:highlight w:val="yellow"/>
              <w:u w:val="single"/>
            </w:rPr>
          </w:rPrChange>
        </w:rPr>
        <w:t>III.Y=C+S+T</w:t>
      </w:r>
    </w:p>
    <w:p w14:paraId="6C4856E7" w14:textId="53D6A776" w:rsidR="00C871F0" w:rsidRPr="005E3178" w:rsidDel="00CD0898" w:rsidRDefault="00764920" w:rsidP="006357C6">
      <w:pPr>
        <w:rPr>
          <w:del w:id="192" w:author="jiuming Lin" w:date="2019-06-07T19:27:00Z"/>
          <w:color w:val="00B050"/>
          <w:shd w:val="pct15" w:color="auto" w:fill="FFFFFF"/>
          <w:rPrChange w:id="193" w:author="jiuming Lin" w:date="2019-06-28T20:09:00Z">
            <w:rPr>
              <w:del w:id="194" w:author="jiuming Lin" w:date="2019-06-07T19:27:00Z"/>
              <w:color w:val="00B050"/>
            </w:rPr>
          </w:rPrChange>
        </w:rPr>
      </w:pPr>
      <w:del w:id="195" w:author="jiuming Lin" w:date="2019-06-07T19:27:00Z">
        <w:r w:rsidRPr="005E3178" w:rsidDel="00CD0898">
          <w:rPr>
            <w:color w:val="00B050"/>
            <w:shd w:val="pct15" w:color="auto" w:fill="FFFFFF"/>
            <w:rPrChange w:id="196" w:author="jiuming Lin" w:date="2019-06-28T20:09:00Z">
              <w:rPr>
                <w:color w:val="00B050"/>
              </w:rPr>
            </w:rPrChange>
          </w:rPr>
          <w:delText>C（Consumption</w:delText>
        </w:r>
        <w:r w:rsidRPr="005E3178" w:rsidDel="00CD0898">
          <w:rPr>
            <w:rFonts w:hint="eastAsia"/>
            <w:color w:val="00B050"/>
            <w:shd w:val="pct15" w:color="auto" w:fill="FFFFFF"/>
            <w:rPrChange w:id="197" w:author="jiuming Lin" w:date="2019-06-28T20:09:00Z">
              <w:rPr>
                <w:rFonts w:hint="eastAsia"/>
                <w:color w:val="00B050"/>
              </w:rPr>
            </w:rPrChange>
          </w:rPr>
          <w:delText>）：消费</w:delText>
        </w:r>
      </w:del>
    </w:p>
    <w:p w14:paraId="290D182D" w14:textId="7C41D586" w:rsidR="00764920" w:rsidRPr="005E3178" w:rsidDel="00CD0898" w:rsidRDefault="00764920" w:rsidP="006357C6">
      <w:pPr>
        <w:rPr>
          <w:del w:id="198" w:author="jiuming Lin" w:date="2019-06-07T19:27:00Z"/>
          <w:color w:val="00B050"/>
          <w:shd w:val="pct15" w:color="auto" w:fill="FFFFFF"/>
          <w:rPrChange w:id="199" w:author="jiuming Lin" w:date="2019-06-28T20:09:00Z">
            <w:rPr>
              <w:del w:id="200" w:author="jiuming Lin" w:date="2019-06-07T19:27:00Z"/>
              <w:color w:val="00B050"/>
            </w:rPr>
          </w:rPrChange>
        </w:rPr>
      </w:pPr>
      <w:del w:id="201" w:author="jiuming Lin" w:date="2019-06-07T19:27:00Z">
        <w:r w:rsidRPr="005E3178" w:rsidDel="00CD0898">
          <w:rPr>
            <w:color w:val="00B050"/>
            <w:shd w:val="pct15" w:color="auto" w:fill="FFFFFF"/>
            <w:rPrChange w:id="202" w:author="jiuming Lin" w:date="2019-06-28T20:09:00Z">
              <w:rPr>
                <w:color w:val="00B050"/>
              </w:rPr>
            </w:rPrChange>
          </w:rPr>
          <w:delText>S</w:delText>
        </w:r>
        <w:r w:rsidRPr="005E3178" w:rsidDel="00CD0898">
          <w:rPr>
            <w:rFonts w:hint="eastAsia"/>
            <w:color w:val="00B050"/>
            <w:shd w:val="pct15" w:color="auto" w:fill="FFFFFF"/>
            <w:rPrChange w:id="203" w:author="jiuming Lin" w:date="2019-06-28T20:09:00Z">
              <w:rPr>
                <w:rFonts w:hint="eastAsia"/>
                <w:color w:val="00B050"/>
              </w:rPr>
            </w:rPrChange>
          </w:rPr>
          <w:delText>（</w:delText>
        </w:r>
        <w:r w:rsidRPr="005E3178" w:rsidDel="00CD0898">
          <w:rPr>
            <w:color w:val="00B050"/>
            <w:shd w:val="pct15" w:color="auto" w:fill="FFFFFF"/>
            <w:rPrChange w:id="204" w:author="jiuming Lin" w:date="2019-06-28T20:09:00Z">
              <w:rPr>
                <w:color w:val="00B050"/>
              </w:rPr>
            </w:rPrChange>
          </w:rPr>
          <w:delText>Save</w:delText>
        </w:r>
        <w:r w:rsidRPr="005E3178" w:rsidDel="00CD0898">
          <w:rPr>
            <w:rFonts w:hint="eastAsia"/>
            <w:color w:val="00B050"/>
            <w:shd w:val="pct15" w:color="auto" w:fill="FFFFFF"/>
            <w:rPrChange w:id="205" w:author="jiuming Lin" w:date="2019-06-28T20:09:00Z">
              <w:rPr>
                <w:rFonts w:hint="eastAsia"/>
                <w:color w:val="00B050"/>
              </w:rPr>
            </w:rPrChange>
          </w:rPr>
          <w:delText>）：储蓄</w:delText>
        </w:r>
      </w:del>
    </w:p>
    <w:p w14:paraId="795E8170" w14:textId="5304C23F" w:rsidR="00764920" w:rsidRPr="005E3178" w:rsidDel="00CD0898" w:rsidRDefault="00764920" w:rsidP="006357C6">
      <w:pPr>
        <w:rPr>
          <w:del w:id="206" w:author="jiuming Lin" w:date="2019-06-07T19:27:00Z"/>
          <w:color w:val="00B050"/>
          <w:shd w:val="pct15" w:color="auto" w:fill="FFFFFF"/>
          <w:rPrChange w:id="207" w:author="jiuming Lin" w:date="2019-06-28T20:09:00Z">
            <w:rPr>
              <w:del w:id="208" w:author="jiuming Lin" w:date="2019-06-07T19:27:00Z"/>
              <w:color w:val="00B050"/>
            </w:rPr>
          </w:rPrChange>
        </w:rPr>
      </w:pPr>
      <w:del w:id="209" w:author="jiuming Lin" w:date="2019-06-07T19:27:00Z">
        <w:r w:rsidRPr="005E3178" w:rsidDel="00CD0898">
          <w:rPr>
            <w:color w:val="00B050"/>
            <w:shd w:val="pct15" w:color="auto" w:fill="FFFFFF"/>
            <w:rPrChange w:id="210" w:author="jiuming Lin" w:date="2019-06-28T20:09:00Z">
              <w:rPr>
                <w:color w:val="00B050"/>
              </w:rPr>
            </w:rPrChange>
          </w:rPr>
          <w:delText>T</w:delText>
        </w:r>
        <w:r w:rsidRPr="005E3178" w:rsidDel="00CD0898">
          <w:rPr>
            <w:rFonts w:hint="eastAsia"/>
            <w:color w:val="00B050"/>
            <w:shd w:val="pct15" w:color="auto" w:fill="FFFFFF"/>
            <w:rPrChange w:id="211" w:author="jiuming Lin" w:date="2019-06-28T20:09:00Z">
              <w:rPr>
                <w:rFonts w:hint="eastAsia"/>
                <w:color w:val="00B050"/>
              </w:rPr>
            </w:rPrChange>
          </w:rPr>
          <w:delText>（</w:delText>
        </w:r>
        <w:r w:rsidRPr="005E3178" w:rsidDel="00CD0898">
          <w:rPr>
            <w:color w:val="00B050"/>
            <w:shd w:val="pct15" w:color="auto" w:fill="FFFFFF"/>
            <w:rPrChange w:id="212" w:author="jiuming Lin" w:date="2019-06-28T20:09:00Z">
              <w:rPr>
                <w:color w:val="00B050"/>
              </w:rPr>
            </w:rPrChange>
          </w:rPr>
          <w:delText>Tax）：税收</w:delText>
        </w:r>
      </w:del>
    </w:p>
    <w:p w14:paraId="057B4436" w14:textId="250E895A" w:rsidR="00764920" w:rsidRPr="005E3178" w:rsidDel="00CD0898" w:rsidRDefault="00764920" w:rsidP="006357C6">
      <w:pPr>
        <w:rPr>
          <w:del w:id="213" w:author="jiuming Lin" w:date="2019-06-07T19:27:00Z"/>
          <w:color w:val="00B050"/>
          <w:shd w:val="pct15" w:color="auto" w:fill="FFFFFF"/>
          <w:rPrChange w:id="214" w:author="jiuming Lin" w:date="2019-06-28T20:09:00Z">
            <w:rPr>
              <w:del w:id="215" w:author="jiuming Lin" w:date="2019-06-07T19:27:00Z"/>
              <w:color w:val="00B050"/>
            </w:rPr>
          </w:rPrChange>
        </w:rPr>
      </w:pPr>
      <w:del w:id="216" w:author="jiuming Lin" w:date="2019-06-07T19:27:00Z">
        <w:r w:rsidRPr="005E3178" w:rsidDel="00CD0898">
          <w:rPr>
            <w:color w:val="00B050"/>
            <w:shd w:val="pct15" w:color="auto" w:fill="FFFFFF"/>
            <w:rPrChange w:id="217" w:author="jiuming Lin" w:date="2019-06-28T20:09:00Z">
              <w:rPr>
                <w:color w:val="00B050"/>
              </w:rPr>
            </w:rPrChange>
          </w:rPr>
          <w:delText>Y：总收入</w:delText>
        </w:r>
      </w:del>
    </w:p>
    <w:p w14:paraId="79430698" w14:textId="05819BE0" w:rsidR="00764920" w:rsidRPr="005E3178" w:rsidRDefault="00005046" w:rsidP="006357C6">
      <w:pPr>
        <w:rPr>
          <w:color w:val="00B050"/>
          <w:shd w:val="pct15" w:color="auto" w:fill="FFFFFF"/>
          <w:rPrChange w:id="218" w:author="jiuming Lin" w:date="2019-06-28T20:09:00Z">
            <w:rPr>
              <w:color w:val="00B050"/>
            </w:rPr>
          </w:rPrChange>
        </w:rPr>
      </w:pPr>
      <w:r w:rsidRPr="005E3178">
        <w:rPr>
          <w:color w:val="00B050"/>
          <w:shd w:val="pct15" w:color="auto" w:fill="FFFFFF"/>
          <w:rPrChange w:id="219" w:author="jiuming Lin" w:date="2019-06-28T20:09:00Z">
            <w:rPr>
              <w:color w:val="00B050"/>
            </w:rPr>
          </w:rPrChange>
        </w:rPr>
        <w:t>#</w:t>
      </w:r>
      <w:r w:rsidR="00764920" w:rsidRPr="005E3178">
        <w:rPr>
          <w:rFonts w:hint="eastAsia"/>
          <w:color w:val="00B050"/>
          <w:shd w:val="pct15" w:color="auto" w:fill="FFFFFF"/>
          <w:rPrChange w:id="220" w:author="jiuming Lin" w:date="2019-06-28T20:09:00Z">
            <w:rPr>
              <w:rFonts w:hint="eastAsia"/>
              <w:color w:val="00B050"/>
            </w:rPr>
          </w:rPrChange>
        </w:rPr>
        <w:t>宏观经济学认为，一份收入，一份产出，从这个意义上讲，</w:t>
      </w:r>
      <w:r w:rsidR="00764920" w:rsidRPr="005E3178">
        <w:rPr>
          <w:color w:val="FF0000"/>
          <w:shd w:val="pct15" w:color="auto" w:fill="FFFFFF"/>
          <w:rPrChange w:id="221" w:author="jiuming Lin" w:date="2019-06-28T20:09:00Z">
            <w:rPr>
              <w:color w:val="FF0000"/>
            </w:rPr>
          </w:rPrChange>
        </w:rPr>
        <w:t>GDP=Y</w:t>
      </w:r>
    </w:p>
    <w:p w14:paraId="38041AAE" w14:textId="5C050E10" w:rsidR="00764920" w:rsidRPr="005E3178" w:rsidRDefault="00764920" w:rsidP="006357C6">
      <w:pPr>
        <w:rPr>
          <w:color w:val="000000" w:themeColor="text1"/>
          <w:shd w:val="pct15" w:color="auto" w:fill="FFFFFF"/>
          <w:rPrChange w:id="222" w:author="jiuming Lin" w:date="2019-06-28T20:09:00Z">
            <w:rPr>
              <w:color w:val="000000" w:themeColor="text1"/>
            </w:rPr>
          </w:rPrChange>
        </w:rPr>
      </w:pPr>
      <w:r w:rsidRPr="005E3178">
        <w:rPr>
          <w:color w:val="000000" w:themeColor="text1"/>
          <w:shd w:val="pct15" w:color="auto" w:fill="FFFFFF"/>
          <w:rPrChange w:id="223" w:author="jiuming Lin" w:date="2019-06-28T20:09:00Z">
            <w:rPr>
              <w:color w:val="000000" w:themeColor="text1"/>
            </w:rPr>
          </w:rPrChange>
        </w:rPr>
        <w:t>4.支出法：</w:t>
      </w:r>
    </w:p>
    <w:p w14:paraId="48F96D07" w14:textId="35455B2B" w:rsidR="00764920" w:rsidRPr="005E3178" w:rsidRDefault="00764920" w:rsidP="006357C6">
      <w:pPr>
        <w:rPr>
          <w:color w:val="000000" w:themeColor="text1"/>
          <w:shd w:val="pct15" w:color="auto" w:fill="FFFFFF"/>
          <w:rPrChange w:id="224" w:author="jiuming Lin" w:date="2019-06-28T20:09:00Z">
            <w:rPr>
              <w:color w:val="000000" w:themeColor="text1"/>
            </w:rPr>
          </w:rPrChange>
        </w:rPr>
      </w:pPr>
      <w:r w:rsidRPr="005E3178">
        <w:rPr>
          <w:rFonts w:hint="eastAsia"/>
          <w:color w:val="000000" w:themeColor="text1"/>
          <w:shd w:val="pct15" w:color="auto" w:fill="FFFFFF"/>
          <w:rPrChange w:id="225" w:author="jiuming Lin" w:date="2019-06-28T20:09:00Z">
            <w:rPr>
              <w:rFonts w:hint="eastAsia"/>
              <w:color w:val="000000" w:themeColor="text1"/>
            </w:rPr>
          </w:rPrChange>
        </w:rPr>
        <w:t>①概念：</w:t>
      </w:r>
      <w:r w:rsidRPr="005E3178">
        <w:rPr>
          <w:rFonts w:hint="eastAsia"/>
          <w:color w:val="000000" w:themeColor="text1"/>
          <w:u w:val="single"/>
          <w:shd w:val="pct15" w:color="auto" w:fill="FFFFFF"/>
          <w:rPrChange w:id="226" w:author="jiuming Lin" w:date="2019-06-28T20:09:00Z">
            <w:rPr>
              <w:rFonts w:hint="eastAsia"/>
              <w:color w:val="000000" w:themeColor="text1"/>
              <w:u w:val="single"/>
            </w:rPr>
          </w:rPrChange>
        </w:rPr>
        <w:t>支出法是通过衡量</w:t>
      </w:r>
      <w:r w:rsidRPr="005E3178">
        <w:rPr>
          <w:rFonts w:hint="eastAsia"/>
          <w:color w:val="FF0000"/>
          <w:u w:val="single"/>
          <w:shd w:val="pct15" w:color="auto" w:fill="FFFFFF"/>
          <w:rPrChange w:id="227" w:author="jiuming Lin" w:date="2019-06-28T20:09:00Z">
            <w:rPr>
              <w:rFonts w:hint="eastAsia"/>
              <w:color w:val="FF0000"/>
              <w:u w:val="single"/>
            </w:rPr>
          </w:rPrChange>
        </w:rPr>
        <w:t>在一定时期内</w:t>
      </w:r>
      <w:r w:rsidRPr="005E3178">
        <w:rPr>
          <w:rFonts w:hint="eastAsia"/>
          <w:color w:val="000000" w:themeColor="text1"/>
          <w:u w:val="single"/>
          <w:shd w:val="pct15" w:color="auto" w:fill="FFFFFF"/>
          <w:rPrChange w:id="228" w:author="jiuming Lin" w:date="2019-06-28T20:09:00Z">
            <w:rPr>
              <w:rFonts w:hint="eastAsia"/>
              <w:color w:val="000000" w:themeColor="text1"/>
              <w:u w:val="single"/>
            </w:rPr>
          </w:rPrChange>
        </w:rPr>
        <w:t>整个社会</w:t>
      </w:r>
      <w:r w:rsidRPr="005E3178">
        <w:rPr>
          <w:rFonts w:hint="eastAsia"/>
          <w:color w:val="FF0000"/>
          <w:u w:val="single"/>
          <w:shd w:val="pct15" w:color="auto" w:fill="FFFFFF"/>
          <w:rPrChange w:id="229" w:author="jiuming Lin" w:date="2019-06-28T20:09:00Z">
            <w:rPr>
              <w:rFonts w:hint="eastAsia"/>
              <w:color w:val="FF0000"/>
              <w:u w:val="single"/>
            </w:rPr>
          </w:rPrChange>
        </w:rPr>
        <w:t>购买最终产品和服务的总支出</w:t>
      </w:r>
      <w:r w:rsidRPr="005E3178">
        <w:rPr>
          <w:rFonts w:hint="eastAsia"/>
          <w:color w:val="000000" w:themeColor="text1"/>
          <w:u w:val="single"/>
          <w:shd w:val="pct15" w:color="auto" w:fill="FFFFFF"/>
          <w:rPrChange w:id="230" w:author="jiuming Lin" w:date="2019-06-28T20:09:00Z">
            <w:rPr>
              <w:rFonts w:hint="eastAsia"/>
              <w:color w:val="000000" w:themeColor="text1"/>
              <w:u w:val="single"/>
            </w:rPr>
          </w:rPrChange>
        </w:rPr>
        <w:t>来核算</w:t>
      </w:r>
      <w:r w:rsidRPr="005E3178">
        <w:rPr>
          <w:color w:val="000000" w:themeColor="text1"/>
          <w:u w:val="single"/>
          <w:shd w:val="pct15" w:color="auto" w:fill="FFFFFF"/>
          <w:rPrChange w:id="231" w:author="jiuming Lin" w:date="2019-06-28T20:09:00Z">
            <w:rPr>
              <w:color w:val="000000" w:themeColor="text1"/>
              <w:u w:val="single"/>
            </w:rPr>
          </w:rPrChange>
        </w:rPr>
        <w:t>GDP的一种方法</w:t>
      </w:r>
      <w:r w:rsidRPr="005E3178">
        <w:rPr>
          <w:color w:val="000000" w:themeColor="text1"/>
          <w:shd w:val="pct15" w:color="auto" w:fill="FFFFFF"/>
          <w:rPrChange w:id="232" w:author="jiuming Lin" w:date="2019-06-28T20:09:00Z">
            <w:rPr>
              <w:color w:val="000000" w:themeColor="text1"/>
            </w:rPr>
          </w:rPrChange>
        </w:rPr>
        <w:t>。</w:t>
      </w:r>
    </w:p>
    <w:p w14:paraId="40C75092" w14:textId="6D621D57" w:rsidR="000E1DC8" w:rsidRPr="005E3178" w:rsidRDefault="000E1DC8" w:rsidP="000E1DC8">
      <w:pPr>
        <w:rPr>
          <w:color w:val="000000" w:themeColor="text1"/>
          <w:shd w:val="pct15" w:color="auto" w:fill="FFFFFF"/>
          <w:rPrChange w:id="233" w:author="jiuming Lin" w:date="2019-06-28T20:09:00Z">
            <w:rPr>
              <w:color w:val="000000" w:themeColor="text1"/>
            </w:rPr>
          </w:rPrChange>
        </w:rPr>
      </w:pPr>
      <w:r w:rsidRPr="005E3178">
        <w:rPr>
          <w:rFonts w:hint="eastAsia"/>
          <w:color w:val="000000" w:themeColor="text1"/>
          <w:shd w:val="pct15" w:color="auto" w:fill="FFFFFF"/>
          <w:rPrChange w:id="234" w:author="jiuming Lin" w:date="2019-06-28T20:09:00Z">
            <w:rPr>
              <w:rFonts w:hint="eastAsia"/>
              <w:color w:val="000000" w:themeColor="text1"/>
            </w:rPr>
          </w:rPrChange>
        </w:rPr>
        <w:t>②一国经济对产品和服务需求的角度可以划分为四个部门：家庭部门、企业部门、政府部门、国际部门</w:t>
      </w:r>
    </w:p>
    <w:p w14:paraId="680C8578" w14:textId="616AC8F9" w:rsidR="00F270C8" w:rsidRPr="005E3178" w:rsidDel="00CD0898" w:rsidRDefault="00F1327F" w:rsidP="000E1DC8">
      <w:pPr>
        <w:rPr>
          <w:del w:id="235" w:author="jiuming Lin" w:date="2019-06-07T19:28:00Z"/>
          <w:color w:val="000000" w:themeColor="text1"/>
          <w:shd w:val="pct15" w:color="auto" w:fill="FFFFFF"/>
          <w:rPrChange w:id="236" w:author="jiuming Lin" w:date="2019-06-28T20:09:00Z">
            <w:rPr>
              <w:del w:id="237" w:author="jiuming Lin" w:date="2019-06-07T19:28:00Z"/>
              <w:color w:val="000000" w:themeColor="text1"/>
            </w:rPr>
          </w:rPrChange>
        </w:rPr>
      </w:pPr>
      <w:del w:id="238" w:author="jiuming Lin" w:date="2019-06-07T19:28:00Z">
        <w:r w:rsidRPr="005E3178" w:rsidDel="00CD0898">
          <w:rPr>
            <w:rFonts w:hint="eastAsia"/>
            <w:color w:val="000000" w:themeColor="text1"/>
            <w:shd w:val="pct15" w:color="auto" w:fill="FFFFFF"/>
            <w:rPrChange w:id="239" w:author="jiuming Lin" w:date="2019-06-28T20:09:00Z">
              <w:rPr>
                <w:rFonts w:hint="eastAsia"/>
                <w:color w:val="000000" w:themeColor="text1"/>
              </w:rPr>
            </w:rPrChange>
          </w:rPr>
          <w:delText>③经济开放性分类：</w:delText>
        </w:r>
      </w:del>
    </w:p>
    <w:p w14:paraId="2FF32578" w14:textId="1AC7FCFB" w:rsidR="00F1327F" w:rsidRPr="005E3178" w:rsidDel="00CD0898" w:rsidRDefault="00F1327F" w:rsidP="00F1327F">
      <w:pPr>
        <w:rPr>
          <w:del w:id="240" w:author="jiuming Lin" w:date="2019-06-07T19:28:00Z"/>
          <w:color w:val="000000" w:themeColor="text1"/>
          <w:shd w:val="pct15" w:color="auto" w:fill="FFFFFF"/>
          <w:rPrChange w:id="241" w:author="jiuming Lin" w:date="2019-06-28T20:09:00Z">
            <w:rPr>
              <w:del w:id="242" w:author="jiuming Lin" w:date="2019-06-07T19:28:00Z"/>
              <w:color w:val="000000" w:themeColor="text1"/>
            </w:rPr>
          </w:rPrChange>
        </w:rPr>
      </w:pPr>
      <w:del w:id="243" w:author="jiuming Lin" w:date="2019-06-07T19:28:00Z">
        <w:r w:rsidRPr="005E3178" w:rsidDel="00CD0898">
          <w:rPr>
            <w:color w:val="000000" w:themeColor="text1"/>
            <w:shd w:val="pct15" w:color="auto" w:fill="FFFFFF"/>
            <w:rPrChange w:id="244" w:author="jiuming Lin" w:date="2019-06-28T20:09:00Z">
              <w:rPr>
                <w:color w:val="000000" w:themeColor="text1"/>
              </w:rPr>
            </w:rPrChange>
          </w:rPr>
          <w:delText>I.</w:delText>
        </w:r>
        <w:r w:rsidRPr="005E3178" w:rsidDel="00CD0898">
          <w:rPr>
            <w:rFonts w:hint="eastAsia"/>
            <w:color w:val="000000" w:themeColor="text1"/>
            <w:shd w:val="pct15" w:color="auto" w:fill="FFFFFF"/>
            <w:rPrChange w:id="245" w:author="jiuming Lin" w:date="2019-06-28T20:09:00Z">
              <w:rPr>
                <w:rFonts w:hint="eastAsia"/>
                <w:color w:val="000000" w:themeColor="text1"/>
              </w:rPr>
            </w:rPrChange>
          </w:rPr>
          <w:delText>开放经济</w:delText>
        </w:r>
        <w:r w:rsidRPr="005E3178" w:rsidDel="00CD0898">
          <w:rPr>
            <w:color w:val="000000" w:themeColor="text1"/>
            <w:shd w:val="pct15" w:color="auto" w:fill="FFFFFF"/>
            <w:rPrChange w:id="246" w:author="jiuming Lin" w:date="2019-06-28T20:09:00Z">
              <w:rPr>
                <w:color w:val="000000" w:themeColor="text1"/>
              </w:rPr>
            </w:rPrChange>
          </w:rPr>
          <w:delText>-四部门经济：家庭部门、企业部门、政府部门、国际部门</w:delText>
        </w:r>
      </w:del>
    </w:p>
    <w:p w14:paraId="3371AE3E" w14:textId="66B63F51" w:rsidR="00F1327F" w:rsidRPr="005E3178" w:rsidDel="00CD0898" w:rsidRDefault="00F1327F" w:rsidP="000E1DC8">
      <w:pPr>
        <w:rPr>
          <w:del w:id="247" w:author="jiuming Lin" w:date="2019-06-07T19:28:00Z"/>
          <w:color w:val="000000" w:themeColor="text1"/>
          <w:shd w:val="pct15" w:color="auto" w:fill="FFFFFF"/>
          <w:rPrChange w:id="248" w:author="jiuming Lin" w:date="2019-06-28T20:09:00Z">
            <w:rPr>
              <w:del w:id="249" w:author="jiuming Lin" w:date="2019-06-07T19:28:00Z"/>
              <w:color w:val="000000" w:themeColor="text1"/>
            </w:rPr>
          </w:rPrChange>
        </w:rPr>
      </w:pPr>
      <w:del w:id="250" w:author="jiuming Lin" w:date="2019-06-07T19:28:00Z">
        <w:r w:rsidRPr="005E3178" w:rsidDel="00CD0898">
          <w:rPr>
            <w:color w:val="000000" w:themeColor="text1"/>
            <w:shd w:val="pct15" w:color="auto" w:fill="FFFFFF"/>
            <w:rPrChange w:id="251" w:author="jiuming Lin" w:date="2019-06-28T20:09:00Z">
              <w:rPr>
                <w:color w:val="000000" w:themeColor="text1"/>
              </w:rPr>
            </w:rPrChange>
          </w:rPr>
          <w:delText>II.封闭经济</w:delText>
        </w:r>
      </w:del>
    </w:p>
    <w:p w14:paraId="503C2FA5" w14:textId="37229440" w:rsidR="00F1327F" w:rsidRPr="005E3178" w:rsidDel="00CD0898" w:rsidRDefault="00F1327F" w:rsidP="000E1DC8">
      <w:pPr>
        <w:rPr>
          <w:del w:id="252" w:author="jiuming Lin" w:date="2019-06-07T19:28:00Z"/>
          <w:color w:val="000000" w:themeColor="text1"/>
          <w:shd w:val="pct15" w:color="auto" w:fill="FFFFFF"/>
          <w:rPrChange w:id="253" w:author="jiuming Lin" w:date="2019-06-28T20:09:00Z">
            <w:rPr>
              <w:del w:id="254" w:author="jiuming Lin" w:date="2019-06-07T19:28:00Z"/>
              <w:color w:val="000000" w:themeColor="text1"/>
            </w:rPr>
          </w:rPrChange>
        </w:rPr>
      </w:pPr>
      <w:del w:id="255" w:author="jiuming Lin" w:date="2019-06-07T19:28:00Z">
        <w:r w:rsidRPr="005E3178" w:rsidDel="00CD0898">
          <w:rPr>
            <w:color w:val="000000" w:themeColor="text1"/>
            <w:shd w:val="pct15" w:color="auto" w:fill="FFFFFF"/>
            <w:rPrChange w:id="256" w:author="jiuming Lin" w:date="2019-06-28T20:09:00Z">
              <w:rPr>
                <w:color w:val="000000" w:themeColor="text1"/>
              </w:rPr>
            </w:rPrChange>
          </w:rPr>
          <w:delText>i.</w:delText>
        </w:r>
        <w:r w:rsidRPr="005E3178" w:rsidDel="00CD0898">
          <w:rPr>
            <w:rFonts w:hint="eastAsia"/>
            <w:color w:val="000000" w:themeColor="text1"/>
            <w:shd w:val="pct15" w:color="auto" w:fill="FFFFFF"/>
            <w:rPrChange w:id="257" w:author="jiuming Lin" w:date="2019-06-28T20:09:00Z">
              <w:rPr>
                <w:rFonts w:hint="eastAsia"/>
                <w:color w:val="000000" w:themeColor="text1"/>
              </w:rPr>
            </w:rPrChange>
          </w:rPr>
          <w:delText>三部门经济：家庭部门、企业部门、政府部门</w:delText>
        </w:r>
      </w:del>
    </w:p>
    <w:p w14:paraId="4E2781E8" w14:textId="796BE702" w:rsidR="00F1327F" w:rsidRPr="005E3178" w:rsidDel="00CD0898" w:rsidRDefault="00F1327F" w:rsidP="000E1DC8">
      <w:pPr>
        <w:rPr>
          <w:del w:id="258" w:author="jiuming Lin" w:date="2019-06-07T19:28:00Z"/>
          <w:color w:val="000000" w:themeColor="text1"/>
          <w:shd w:val="pct15" w:color="auto" w:fill="FFFFFF"/>
          <w:rPrChange w:id="259" w:author="jiuming Lin" w:date="2019-06-28T20:09:00Z">
            <w:rPr>
              <w:del w:id="260" w:author="jiuming Lin" w:date="2019-06-07T19:28:00Z"/>
              <w:color w:val="000000" w:themeColor="text1"/>
            </w:rPr>
          </w:rPrChange>
        </w:rPr>
      </w:pPr>
      <w:del w:id="261" w:author="jiuming Lin" w:date="2019-06-07T19:28:00Z">
        <w:r w:rsidRPr="005E3178" w:rsidDel="00CD0898">
          <w:rPr>
            <w:color w:val="000000" w:themeColor="text1"/>
            <w:shd w:val="pct15" w:color="auto" w:fill="FFFFFF"/>
            <w:rPrChange w:id="262" w:author="jiuming Lin" w:date="2019-06-28T20:09:00Z">
              <w:rPr>
                <w:color w:val="000000" w:themeColor="text1"/>
              </w:rPr>
            </w:rPrChange>
          </w:rPr>
          <w:delText>ii.</w:delText>
        </w:r>
        <w:r w:rsidRPr="005E3178" w:rsidDel="00CD0898">
          <w:rPr>
            <w:rFonts w:hint="eastAsia"/>
            <w:color w:val="000000" w:themeColor="text1"/>
            <w:shd w:val="pct15" w:color="auto" w:fill="FFFFFF"/>
            <w:rPrChange w:id="263" w:author="jiuming Lin" w:date="2019-06-28T20:09:00Z">
              <w:rPr>
                <w:rFonts w:hint="eastAsia"/>
                <w:color w:val="000000" w:themeColor="text1"/>
              </w:rPr>
            </w:rPrChange>
          </w:rPr>
          <w:delText>二部门经济：家庭部门、企业部门</w:delText>
        </w:r>
      </w:del>
    </w:p>
    <w:p w14:paraId="38FD0DDF" w14:textId="709B3F55" w:rsidR="00005046" w:rsidRPr="005E3178" w:rsidRDefault="00005046" w:rsidP="000E1DC8">
      <w:pPr>
        <w:rPr>
          <w:color w:val="00B050"/>
          <w:shd w:val="pct15" w:color="auto" w:fill="FFFFFF"/>
          <w:rPrChange w:id="264" w:author="jiuming Lin" w:date="2019-06-28T20:09:00Z">
            <w:rPr>
              <w:color w:val="00B050"/>
            </w:rPr>
          </w:rPrChange>
        </w:rPr>
      </w:pPr>
      <w:r w:rsidRPr="005E3178">
        <w:rPr>
          <w:rFonts w:hint="eastAsia"/>
          <w:color w:val="00B050"/>
          <w:shd w:val="pct15" w:color="auto" w:fill="FFFFFF"/>
          <w:rPrChange w:id="265" w:author="jiuming Lin" w:date="2019-06-28T20:09:00Z">
            <w:rPr>
              <w:rFonts w:hint="eastAsia"/>
              <w:color w:val="00B050"/>
            </w:rPr>
          </w:rPrChange>
        </w:rPr>
        <w:t>家庭部门是指一国中所有家庭的集合</w:t>
      </w:r>
    </w:p>
    <w:p w14:paraId="0ED98BDB" w14:textId="65785A9E" w:rsidR="00005046" w:rsidRPr="005E3178" w:rsidRDefault="00005046" w:rsidP="000E1DC8">
      <w:pPr>
        <w:rPr>
          <w:color w:val="00B050"/>
          <w:shd w:val="pct15" w:color="auto" w:fill="FFFFFF"/>
          <w:rPrChange w:id="266" w:author="jiuming Lin" w:date="2019-06-28T20:09:00Z">
            <w:rPr>
              <w:color w:val="00B050"/>
            </w:rPr>
          </w:rPrChange>
        </w:rPr>
      </w:pPr>
      <w:r w:rsidRPr="005E3178">
        <w:rPr>
          <w:rFonts w:hint="eastAsia"/>
          <w:color w:val="00B050"/>
          <w:shd w:val="pct15" w:color="auto" w:fill="FFFFFF"/>
          <w:rPrChange w:id="267" w:author="jiuming Lin" w:date="2019-06-28T20:09:00Z">
            <w:rPr>
              <w:rFonts w:hint="eastAsia"/>
              <w:color w:val="00B050"/>
            </w:rPr>
          </w:rPrChange>
        </w:rPr>
        <w:t>企业部门是指一国境内所有企业的集合</w:t>
      </w:r>
    </w:p>
    <w:p w14:paraId="5539502A" w14:textId="1DDAFD54" w:rsidR="00005046" w:rsidRPr="005E3178" w:rsidRDefault="00005046" w:rsidP="000E1DC8">
      <w:pPr>
        <w:rPr>
          <w:color w:val="00B050"/>
          <w:shd w:val="pct15" w:color="auto" w:fill="FFFFFF"/>
          <w:rPrChange w:id="268" w:author="jiuming Lin" w:date="2019-06-28T20:09:00Z">
            <w:rPr>
              <w:color w:val="00B050"/>
            </w:rPr>
          </w:rPrChange>
        </w:rPr>
      </w:pPr>
      <w:r w:rsidRPr="005E3178">
        <w:rPr>
          <w:rFonts w:hint="eastAsia"/>
          <w:color w:val="00B050"/>
          <w:shd w:val="pct15" w:color="auto" w:fill="FFFFFF"/>
          <w:rPrChange w:id="269" w:author="jiuming Lin" w:date="2019-06-28T20:09:00Z">
            <w:rPr>
              <w:rFonts w:hint="eastAsia"/>
              <w:color w:val="00B050"/>
            </w:rPr>
          </w:rPrChange>
        </w:rPr>
        <w:t>政府部门是指一国各级政府的总和</w:t>
      </w:r>
    </w:p>
    <w:p w14:paraId="753550E3" w14:textId="50B19222" w:rsidR="00005046" w:rsidRPr="005E3178" w:rsidRDefault="00005046" w:rsidP="000E1DC8">
      <w:pPr>
        <w:rPr>
          <w:color w:val="00B050"/>
          <w:shd w:val="pct15" w:color="auto" w:fill="FFFFFF"/>
          <w:rPrChange w:id="270" w:author="jiuming Lin" w:date="2019-06-28T20:09:00Z">
            <w:rPr>
              <w:color w:val="00B050"/>
            </w:rPr>
          </w:rPrChange>
        </w:rPr>
      </w:pPr>
      <w:r w:rsidRPr="005E3178">
        <w:rPr>
          <w:rFonts w:hint="eastAsia"/>
          <w:color w:val="00B050"/>
          <w:shd w:val="pct15" w:color="auto" w:fill="FFFFFF"/>
          <w:rPrChange w:id="271" w:author="jiuming Lin" w:date="2019-06-28T20:09:00Z">
            <w:rPr>
              <w:rFonts w:hint="eastAsia"/>
              <w:color w:val="00B050"/>
            </w:rPr>
          </w:rPrChange>
        </w:rPr>
        <w:t>国际部门是指是指与该国发生经济往来的所有地区和国家的总和</w:t>
      </w:r>
    </w:p>
    <w:p w14:paraId="27E726D7" w14:textId="398B65CF" w:rsidR="00354223" w:rsidRPr="005E3178" w:rsidRDefault="00354223" w:rsidP="000E1DC8">
      <w:pPr>
        <w:rPr>
          <w:color w:val="000000" w:themeColor="text1"/>
          <w:shd w:val="pct15" w:color="auto" w:fill="FFFFFF"/>
          <w:rPrChange w:id="272" w:author="jiuming Lin" w:date="2019-06-28T20:09:00Z">
            <w:rPr>
              <w:color w:val="000000" w:themeColor="text1"/>
            </w:rPr>
          </w:rPrChange>
        </w:rPr>
      </w:pPr>
      <w:r w:rsidRPr="005E3178">
        <w:rPr>
          <w:color w:val="000000" w:themeColor="text1"/>
          <w:shd w:val="pct15" w:color="auto" w:fill="FFFFFF"/>
          <w:rPrChange w:id="273" w:author="jiuming Lin" w:date="2019-06-28T20:09:00Z">
            <w:rPr>
              <w:color w:val="000000" w:themeColor="text1"/>
            </w:rPr>
          </w:rPrChange>
        </w:rPr>
        <w:lastRenderedPageBreak/>
        <w:t>5.支出法的衍生概念：</w:t>
      </w:r>
    </w:p>
    <w:p w14:paraId="7BE10E74" w14:textId="4F814A48" w:rsidR="00005046" w:rsidRPr="005E3178" w:rsidRDefault="00354223" w:rsidP="000E1DC8">
      <w:pPr>
        <w:rPr>
          <w:color w:val="000000" w:themeColor="text1"/>
          <w:shd w:val="pct15" w:color="auto" w:fill="FFFFFF"/>
          <w:rPrChange w:id="274" w:author="jiuming Lin" w:date="2019-06-28T20:09:00Z">
            <w:rPr>
              <w:color w:val="000000" w:themeColor="text1"/>
            </w:rPr>
          </w:rPrChange>
        </w:rPr>
      </w:pPr>
      <w:r w:rsidRPr="005E3178">
        <w:rPr>
          <w:rFonts w:hint="eastAsia"/>
          <w:color w:val="000000" w:themeColor="text1"/>
          <w:shd w:val="pct15" w:color="auto" w:fill="FFFFFF"/>
          <w:rPrChange w:id="275" w:author="jiuming Lin" w:date="2019-06-28T20:09:00Z">
            <w:rPr>
              <w:rFonts w:hint="eastAsia"/>
              <w:color w:val="000000" w:themeColor="text1"/>
            </w:rPr>
          </w:rPrChange>
        </w:rPr>
        <w:t>①</w:t>
      </w:r>
      <w:r w:rsidR="00005046" w:rsidRPr="005E3178">
        <w:rPr>
          <w:rFonts w:hint="eastAsia"/>
          <w:color w:val="000000" w:themeColor="text1"/>
          <w:shd w:val="pct15" w:color="auto" w:fill="FFFFFF"/>
          <w:rPrChange w:id="276" w:author="jiuming Lin" w:date="2019-06-28T20:09:00Z">
            <w:rPr>
              <w:rFonts w:hint="eastAsia"/>
              <w:color w:val="000000" w:themeColor="text1"/>
            </w:rPr>
          </w:rPrChange>
        </w:rPr>
        <w:t>消费（</w:t>
      </w:r>
      <w:r w:rsidR="00005046" w:rsidRPr="005E3178">
        <w:rPr>
          <w:color w:val="000000" w:themeColor="text1"/>
          <w:shd w:val="pct15" w:color="auto" w:fill="FFFFFF"/>
          <w:rPrChange w:id="277" w:author="jiuming Lin" w:date="2019-06-28T20:09:00Z">
            <w:rPr>
              <w:color w:val="000000" w:themeColor="text1"/>
            </w:rPr>
          </w:rPrChange>
        </w:rPr>
        <w:t>C）：</w:t>
      </w:r>
    </w:p>
    <w:p w14:paraId="4F3F761F" w14:textId="21C9ECC4" w:rsidR="00005046" w:rsidRPr="005E3178" w:rsidRDefault="00005046" w:rsidP="000E1DC8">
      <w:pPr>
        <w:rPr>
          <w:color w:val="FF0000"/>
          <w:shd w:val="pct15" w:color="auto" w:fill="FFFFFF"/>
          <w:rPrChange w:id="278" w:author="jiuming Lin" w:date="2019-06-28T20:09:00Z">
            <w:rPr>
              <w:color w:val="FF0000"/>
            </w:rPr>
          </w:rPrChange>
        </w:rPr>
      </w:pPr>
      <w:r w:rsidRPr="005E3178">
        <w:rPr>
          <w:color w:val="000000" w:themeColor="text1"/>
          <w:shd w:val="pct15" w:color="auto" w:fill="FFFFFF"/>
          <w:rPrChange w:id="279" w:author="jiuming Lin" w:date="2019-06-28T20:09:00Z">
            <w:rPr>
              <w:color w:val="000000" w:themeColor="text1"/>
            </w:rPr>
          </w:rPrChange>
        </w:rPr>
        <w:t>I.</w:t>
      </w:r>
      <w:r w:rsidRPr="005E3178">
        <w:rPr>
          <w:rFonts w:hint="eastAsia"/>
          <w:color w:val="000000" w:themeColor="text1"/>
          <w:shd w:val="pct15" w:color="auto" w:fill="FFFFFF"/>
          <w:rPrChange w:id="280" w:author="jiuming Lin" w:date="2019-06-28T20:09:00Z">
            <w:rPr>
              <w:rFonts w:hint="eastAsia"/>
              <w:color w:val="000000" w:themeColor="text1"/>
            </w:rPr>
          </w:rPrChange>
        </w:rPr>
        <w:t>概念：</w:t>
      </w:r>
      <w:r w:rsidRPr="005E3178">
        <w:rPr>
          <w:rFonts w:hint="eastAsia"/>
          <w:color w:val="FF0000"/>
          <w:u w:val="single"/>
          <w:shd w:val="pct15" w:color="auto" w:fill="FFFFFF"/>
          <w:rPrChange w:id="281" w:author="jiuming Lin" w:date="2019-06-28T20:09:00Z">
            <w:rPr>
              <w:rFonts w:hint="eastAsia"/>
              <w:color w:val="FF0000"/>
              <w:u w:val="single"/>
            </w:rPr>
          </w:rPrChange>
        </w:rPr>
        <w:t>家庭部门对最终产品和服务的支出被称为消费支出，简称消费。</w:t>
      </w:r>
    </w:p>
    <w:p w14:paraId="75221CC2" w14:textId="77777777" w:rsidR="00005046" w:rsidRPr="005E3178" w:rsidRDefault="00005046" w:rsidP="00005046">
      <w:pPr>
        <w:rPr>
          <w:color w:val="000000" w:themeColor="text1"/>
          <w:shd w:val="pct15" w:color="auto" w:fill="FFFFFF"/>
          <w:rPrChange w:id="282" w:author="jiuming Lin" w:date="2019-06-28T20:09:00Z">
            <w:rPr>
              <w:color w:val="000000" w:themeColor="text1"/>
            </w:rPr>
          </w:rPrChange>
        </w:rPr>
      </w:pPr>
      <w:r w:rsidRPr="005E3178">
        <w:rPr>
          <w:color w:val="000000" w:themeColor="text1"/>
          <w:shd w:val="pct15" w:color="auto" w:fill="FFFFFF"/>
          <w:rPrChange w:id="283" w:author="jiuming Lin" w:date="2019-06-28T20:09:00Z">
            <w:rPr>
              <w:color w:val="000000" w:themeColor="text1"/>
            </w:rPr>
          </w:rPrChange>
        </w:rPr>
        <w:t>II.</w:t>
      </w:r>
      <w:r w:rsidRPr="005E3178">
        <w:rPr>
          <w:rFonts w:hint="eastAsia"/>
          <w:color w:val="000000" w:themeColor="text1"/>
          <w:shd w:val="pct15" w:color="auto" w:fill="FFFFFF"/>
          <w:rPrChange w:id="284" w:author="jiuming Lin" w:date="2019-06-28T20:09:00Z">
            <w:rPr>
              <w:rFonts w:hint="eastAsia"/>
              <w:color w:val="000000" w:themeColor="text1"/>
            </w:rPr>
          </w:rPrChange>
        </w:rPr>
        <w:t>分类：</w:t>
      </w:r>
    </w:p>
    <w:p w14:paraId="39C78A82" w14:textId="3C2BAEFC" w:rsidR="00005046" w:rsidRPr="005E3178" w:rsidRDefault="00005046" w:rsidP="00005046">
      <w:pPr>
        <w:rPr>
          <w:color w:val="000000" w:themeColor="text1"/>
          <w:shd w:val="pct15" w:color="auto" w:fill="FFFFFF"/>
          <w:rPrChange w:id="285" w:author="jiuming Lin" w:date="2019-06-28T20:09:00Z">
            <w:rPr>
              <w:color w:val="000000" w:themeColor="text1"/>
            </w:rPr>
          </w:rPrChange>
        </w:rPr>
      </w:pPr>
      <w:r w:rsidRPr="005E3178">
        <w:rPr>
          <w:color w:val="000000" w:themeColor="text1"/>
          <w:shd w:val="pct15" w:color="auto" w:fill="FFFFFF"/>
          <w:rPrChange w:id="286" w:author="jiuming Lin" w:date="2019-06-28T20:09:00Z">
            <w:rPr>
              <w:color w:val="000000" w:themeColor="text1"/>
            </w:rPr>
          </w:rPrChange>
        </w:rPr>
        <w:t>i.耐用品消费支出：如购买小汽车、电视机等。</w:t>
      </w:r>
    </w:p>
    <w:p w14:paraId="37197006" w14:textId="7ECA910D" w:rsidR="00005046" w:rsidRPr="005E3178" w:rsidRDefault="00005046" w:rsidP="00005046">
      <w:pPr>
        <w:rPr>
          <w:color w:val="000000" w:themeColor="text1"/>
          <w:shd w:val="pct15" w:color="auto" w:fill="FFFFFF"/>
          <w:rPrChange w:id="287" w:author="jiuming Lin" w:date="2019-06-28T20:09:00Z">
            <w:rPr>
              <w:color w:val="000000" w:themeColor="text1"/>
            </w:rPr>
          </w:rPrChange>
        </w:rPr>
      </w:pPr>
      <w:r w:rsidRPr="005E3178">
        <w:rPr>
          <w:color w:val="000000" w:themeColor="text1"/>
          <w:shd w:val="pct15" w:color="auto" w:fill="FFFFFF"/>
          <w:rPrChange w:id="288" w:author="jiuming Lin" w:date="2019-06-28T20:09:00Z">
            <w:rPr>
              <w:color w:val="000000" w:themeColor="text1"/>
            </w:rPr>
          </w:rPrChange>
        </w:rPr>
        <w:t>ii.</w:t>
      </w:r>
      <w:r w:rsidRPr="005E3178">
        <w:rPr>
          <w:rFonts w:hint="eastAsia"/>
          <w:color w:val="000000" w:themeColor="text1"/>
          <w:shd w:val="pct15" w:color="auto" w:fill="FFFFFF"/>
          <w:rPrChange w:id="289" w:author="jiuming Lin" w:date="2019-06-28T20:09:00Z">
            <w:rPr>
              <w:rFonts w:hint="eastAsia"/>
              <w:color w:val="000000" w:themeColor="text1"/>
            </w:rPr>
          </w:rPrChange>
        </w:rPr>
        <w:t>非耐用品消费支出：如购买食品、服装等。</w:t>
      </w:r>
    </w:p>
    <w:p w14:paraId="5A8CDE1D" w14:textId="7F660F01" w:rsidR="00005046" w:rsidRPr="005E3178" w:rsidRDefault="00005046" w:rsidP="00005046">
      <w:pPr>
        <w:rPr>
          <w:color w:val="000000" w:themeColor="text1"/>
          <w:shd w:val="pct15" w:color="auto" w:fill="FFFFFF"/>
          <w:rPrChange w:id="290" w:author="jiuming Lin" w:date="2019-06-28T20:09:00Z">
            <w:rPr>
              <w:color w:val="000000" w:themeColor="text1"/>
            </w:rPr>
          </w:rPrChange>
        </w:rPr>
      </w:pPr>
      <w:r w:rsidRPr="005E3178">
        <w:rPr>
          <w:color w:val="000000" w:themeColor="text1"/>
          <w:shd w:val="pct15" w:color="auto" w:fill="FFFFFF"/>
          <w:rPrChange w:id="291" w:author="jiuming Lin" w:date="2019-06-28T20:09:00Z">
            <w:rPr>
              <w:color w:val="000000" w:themeColor="text1"/>
            </w:rPr>
          </w:rPrChange>
        </w:rPr>
        <w:t>iii.</w:t>
      </w:r>
      <w:r w:rsidRPr="005E3178">
        <w:rPr>
          <w:rFonts w:hint="eastAsia"/>
          <w:color w:val="000000" w:themeColor="text1"/>
          <w:shd w:val="pct15" w:color="auto" w:fill="FFFFFF"/>
          <w:rPrChange w:id="292" w:author="jiuming Lin" w:date="2019-06-28T20:09:00Z">
            <w:rPr>
              <w:rFonts w:hint="eastAsia"/>
              <w:color w:val="000000" w:themeColor="text1"/>
            </w:rPr>
          </w:rPrChange>
        </w:rPr>
        <w:t>劳务消费支出：如医疗、教育、旅游等支出。</w:t>
      </w:r>
    </w:p>
    <w:p w14:paraId="095A8869" w14:textId="2AFA96B0" w:rsidR="00005046" w:rsidRPr="005E3178" w:rsidDel="00CD0898" w:rsidRDefault="00005046" w:rsidP="00005046">
      <w:pPr>
        <w:rPr>
          <w:del w:id="293" w:author="jiuming Lin" w:date="2019-06-07T19:28:00Z"/>
          <w:color w:val="00B050"/>
          <w:shd w:val="pct15" w:color="auto" w:fill="FFFFFF"/>
          <w:rPrChange w:id="294" w:author="jiuming Lin" w:date="2019-06-28T20:09:00Z">
            <w:rPr>
              <w:del w:id="295" w:author="jiuming Lin" w:date="2019-06-07T19:28:00Z"/>
              <w:color w:val="00B050"/>
            </w:rPr>
          </w:rPrChange>
        </w:rPr>
      </w:pPr>
      <w:del w:id="296" w:author="jiuming Lin" w:date="2019-06-07T19:28:00Z">
        <w:r w:rsidRPr="005E3178" w:rsidDel="00CD0898">
          <w:rPr>
            <w:color w:val="00B050"/>
            <w:shd w:val="pct15" w:color="auto" w:fill="FFFFFF"/>
            <w:rPrChange w:id="297" w:author="jiuming Lin" w:date="2019-06-28T20:09:00Z">
              <w:rPr>
                <w:color w:val="00B050"/>
              </w:rPr>
            </w:rPrChange>
          </w:rPr>
          <w:delText>#宏观经济学认为所有消费都是家庭部门做出的</w:delText>
        </w:r>
      </w:del>
    </w:p>
    <w:p w14:paraId="2DB91319" w14:textId="6183E2CF" w:rsidR="00005046" w:rsidRPr="005E3178" w:rsidRDefault="00354223" w:rsidP="00005046">
      <w:pPr>
        <w:rPr>
          <w:color w:val="000000" w:themeColor="text1"/>
          <w:shd w:val="pct15" w:color="auto" w:fill="FFFFFF"/>
          <w:rPrChange w:id="298" w:author="jiuming Lin" w:date="2019-06-28T20:09:00Z">
            <w:rPr>
              <w:color w:val="000000" w:themeColor="text1"/>
            </w:rPr>
          </w:rPrChange>
        </w:rPr>
      </w:pPr>
      <w:r w:rsidRPr="005E3178">
        <w:rPr>
          <w:rFonts w:hint="eastAsia"/>
          <w:color w:val="000000" w:themeColor="text1"/>
          <w:shd w:val="pct15" w:color="auto" w:fill="FFFFFF"/>
          <w:rPrChange w:id="299" w:author="jiuming Lin" w:date="2019-06-28T20:09:00Z">
            <w:rPr>
              <w:rFonts w:hint="eastAsia"/>
              <w:color w:val="000000" w:themeColor="text1"/>
            </w:rPr>
          </w:rPrChange>
        </w:rPr>
        <w:t>②</w:t>
      </w:r>
      <w:r w:rsidR="00005046" w:rsidRPr="005E3178">
        <w:rPr>
          <w:rFonts w:hint="eastAsia"/>
          <w:color w:val="000000" w:themeColor="text1"/>
          <w:shd w:val="pct15" w:color="auto" w:fill="FFFFFF"/>
          <w:rPrChange w:id="300" w:author="jiuming Lin" w:date="2019-06-28T20:09:00Z">
            <w:rPr>
              <w:rFonts w:hint="eastAsia"/>
              <w:color w:val="000000" w:themeColor="text1"/>
            </w:rPr>
          </w:rPrChange>
        </w:rPr>
        <w:t>投资（</w:t>
      </w:r>
      <w:r w:rsidR="00005046" w:rsidRPr="005E3178">
        <w:rPr>
          <w:color w:val="000000" w:themeColor="text1"/>
          <w:shd w:val="pct15" w:color="auto" w:fill="FFFFFF"/>
          <w:rPrChange w:id="301" w:author="jiuming Lin" w:date="2019-06-28T20:09:00Z">
            <w:rPr>
              <w:color w:val="000000" w:themeColor="text1"/>
            </w:rPr>
          </w:rPrChange>
        </w:rPr>
        <w:t>I）：</w:t>
      </w:r>
    </w:p>
    <w:p w14:paraId="44F7525F" w14:textId="33F71923" w:rsidR="00005046" w:rsidRPr="005E3178" w:rsidRDefault="00005046" w:rsidP="00005046">
      <w:pPr>
        <w:rPr>
          <w:color w:val="000000" w:themeColor="text1"/>
          <w:shd w:val="pct15" w:color="auto" w:fill="FFFFFF"/>
          <w:rPrChange w:id="302" w:author="jiuming Lin" w:date="2019-06-28T20:09:00Z">
            <w:rPr>
              <w:color w:val="000000" w:themeColor="text1"/>
            </w:rPr>
          </w:rPrChange>
        </w:rPr>
      </w:pPr>
      <w:r w:rsidRPr="005E3178">
        <w:rPr>
          <w:color w:val="000000" w:themeColor="text1"/>
          <w:shd w:val="pct15" w:color="auto" w:fill="FFFFFF"/>
          <w:rPrChange w:id="303" w:author="jiuming Lin" w:date="2019-06-28T20:09:00Z">
            <w:rPr>
              <w:color w:val="000000" w:themeColor="text1"/>
            </w:rPr>
          </w:rPrChange>
        </w:rPr>
        <w:t>I.</w:t>
      </w:r>
      <w:r w:rsidRPr="005E3178">
        <w:rPr>
          <w:rFonts w:hint="eastAsia"/>
          <w:color w:val="000000" w:themeColor="text1"/>
          <w:shd w:val="pct15" w:color="auto" w:fill="FFFFFF"/>
          <w:rPrChange w:id="304" w:author="jiuming Lin" w:date="2019-06-28T20:09:00Z">
            <w:rPr>
              <w:rFonts w:hint="eastAsia"/>
              <w:color w:val="000000" w:themeColor="text1"/>
            </w:rPr>
          </w:rPrChange>
        </w:rPr>
        <w:t>概念：</w:t>
      </w:r>
      <w:r w:rsidRPr="005E3178">
        <w:rPr>
          <w:rFonts w:hint="eastAsia"/>
          <w:color w:val="FF0000"/>
          <w:u w:val="single"/>
          <w:shd w:val="pct15" w:color="auto" w:fill="FFFFFF"/>
          <w:rPrChange w:id="305" w:author="jiuming Lin" w:date="2019-06-28T20:09:00Z">
            <w:rPr>
              <w:rFonts w:hint="eastAsia"/>
              <w:color w:val="FF0000"/>
              <w:u w:val="single"/>
            </w:rPr>
          </w:rPrChange>
        </w:rPr>
        <w:t>企业部门的支出称为投资支出，简称投资</w:t>
      </w:r>
      <w:r w:rsidRPr="005E3178">
        <w:rPr>
          <w:rFonts w:hint="eastAsia"/>
          <w:color w:val="000000" w:themeColor="text1"/>
          <w:u w:val="single"/>
          <w:shd w:val="pct15" w:color="auto" w:fill="FFFFFF"/>
          <w:rPrChange w:id="306" w:author="jiuming Lin" w:date="2019-06-28T20:09:00Z">
            <w:rPr>
              <w:rFonts w:hint="eastAsia"/>
              <w:color w:val="000000" w:themeColor="text1"/>
              <w:u w:val="single"/>
            </w:rPr>
          </w:rPrChange>
        </w:rPr>
        <w:t>。</w:t>
      </w:r>
    </w:p>
    <w:p w14:paraId="298C2F34" w14:textId="4F77B6F3" w:rsidR="00005046" w:rsidRPr="005E3178" w:rsidRDefault="00005046" w:rsidP="00005046">
      <w:pPr>
        <w:rPr>
          <w:color w:val="000000" w:themeColor="text1"/>
          <w:shd w:val="pct15" w:color="auto" w:fill="FFFFFF"/>
          <w:rPrChange w:id="307" w:author="jiuming Lin" w:date="2019-06-28T20:09:00Z">
            <w:rPr>
              <w:color w:val="000000" w:themeColor="text1"/>
            </w:rPr>
          </w:rPrChange>
        </w:rPr>
      </w:pPr>
      <w:r w:rsidRPr="005E3178">
        <w:rPr>
          <w:color w:val="000000" w:themeColor="text1"/>
          <w:shd w:val="pct15" w:color="auto" w:fill="FFFFFF"/>
          <w:rPrChange w:id="308" w:author="jiuming Lin" w:date="2019-06-28T20:09:00Z">
            <w:rPr>
              <w:color w:val="000000" w:themeColor="text1"/>
            </w:rPr>
          </w:rPrChange>
        </w:rPr>
        <w:t>II.</w:t>
      </w:r>
      <w:r w:rsidRPr="005E3178">
        <w:rPr>
          <w:rFonts w:hint="eastAsia"/>
          <w:color w:val="000000" w:themeColor="text1"/>
          <w:shd w:val="pct15" w:color="auto" w:fill="FFFFFF"/>
          <w:rPrChange w:id="309" w:author="jiuming Lin" w:date="2019-06-28T20:09:00Z">
            <w:rPr>
              <w:rFonts w:hint="eastAsia"/>
              <w:color w:val="000000" w:themeColor="text1"/>
            </w:rPr>
          </w:rPrChange>
        </w:rPr>
        <w:t>解析：</w:t>
      </w:r>
      <w:r w:rsidRPr="005E3178">
        <w:rPr>
          <w:color w:val="FF0000"/>
          <w:u w:val="single"/>
          <w:shd w:val="pct15" w:color="auto" w:fill="FFFFFF"/>
          <w:rPrChange w:id="310" w:author="jiuming Lin" w:date="2019-06-28T20:09:00Z">
            <w:rPr>
              <w:color w:val="FF0000"/>
              <w:u w:val="single"/>
            </w:rPr>
          </w:rPrChange>
        </w:rPr>
        <w:t>投资是一定时期（如一年）增加到资本存量上的新的资本流量</w:t>
      </w:r>
      <w:r w:rsidRPr="005E3178">
        <w:rPr>
          <w:color w:val="000000" w:themeColor="text1"/>
          <w:u w:val="single"/>
          <w:shd w:val="pct15" w:color="auto" w:fill="FFFFFF"/>
          <w:rPrChange w:id="311" w:author="jiuming Lin" w:date="2019-06-28T20:09:00Z">
            <w:rPr>
              <w:color w:val="000000" w:themeColor="text1"/>
              <w:u w:val="single"/>
            </w:rPr>
          </w:rPrChange>
        </w:rPr>
        <w:t>。</w:t>
      </w:r>
    </w:p>
    <w:p w14:paraId="6EB75770" w14:textId="39A2226D" w:rsidR="00FF0493" w:rsidRPr="005E3178" w:rsidRDefault="00005046" w:rsidP="00005046">
      <w:pPr>
        <w:rPr>
          <w:color w:val="00B050"/>
          <w:shd w:val="pct15" w:color="auto" w:fill="FFFFFF"/>
          <w:rPrChange w:id="312" w:author="jiuming Lin" w:date="2019-06-28T20:09:00Z">
            <w:rPr>
              <w:color w:val="00B050"/>
            </w:rPr>
          </w:rPrChange>
        </w:rPr>
      </w:pPr>
      <w:r w:rsidRPr="005E3178">
        <w:rPr>
          <w:rFonts w:hint="eastAsia"/>
          <w:color w:val="00B050"/>
          <w:shd w:val="pct15" w:color="auto" w:fill="FFFFFF"/>
          <w:rPrChange w:id="313" w:author="jiuming Lin" w:date="2019-06-28T20:09:00Z">
            <w:rPr>
              <w:rFonts w:hint="eastAsia"/>
              <w:color w:val="00B050"/>
            </w:rPr>
          </w:rPrChange>
        </w:rPr>
        <w:t>资本存量指在经济中生产性资本的物质总量，包括</w:t>
      </w:r>
      <w:r w:rsidRPr="005E3178">
        <w:rPr>
          <w:rFonts w:hint="eastAsia"/>
          <w:color w:val="FF0000"/>
          <w:shd w:val="pct15" w:color="auto" w:fill="FFFFFF"/>
          <w:rPrChange w:id="314" w:author="jiuming Lin" w:date="2019-06-28T20:09:00Z">
            <w:rPr>
              <w:rFonts w:hint="eastAsia"/>
              <w:color w:val="FF0000"/>
            </w:rPr>
          </w:rPrChange>
        </w:rPr>
        <w:t>厂房、设备和住宅</w:t>
      </w:r>
      <w:r w:rsidRPr="005E3178">
        <w:rPr>
          <w:rFonts w:hint="eastAsia"/>
          <w:color w:val="00B050"/>
          <w:shd w:val="pct15" w:color="auto" w:fill="FFFFFF"/>
          <w:rPrChange w:id="315" w:author="jiuming Lin" w:date="2019-06-28T20:09:00Z">
            <w:rPr>
              <w:rFonts w:hint="eastAsia"/>
              <w:color w:val="00B050"/>
            </w:rPr>
          </w:rPrChange>
        </w:rPr>
        <w:t>等。</w:t>
      </w:r>
    </w:p>
    <w:p w14:paraId="3EB26065" w14:textId="0AA25FEC" w:rsidR="00005046" w:rsidRPr="005E3178" w:rsidRDefault="00FF0493" w:rsidP="00005046">
      <w:pPr>
        <w:rPr>
          <w:color w:val="00B050"/>
          <w:shd w:val="pct15" w:color="auto" w:fill="FFFFFF"/>
          <w:rPrChange w:id="316" w:author="jiuming Lin" w:date="2019-06-28T20:09:00Z">
            <w:rPr>
              <w:color w:val="00B050"/>
            </w:rPr>
          </w:rPrChange>
        </w:rPr>
      </w:pPr>
      <w:r w:rsidRPr="005E3178">
        <w:rPr>
          <w:color w:val="00B050"/>
          <w:highlight w:val="yellow"/>
          <w:shd w:val="pct15" w:color="auto" w:fill="FFFFFF"/>
          <w:rPrChange w:id="317" w:author="jiuming Lin" w:date="2019-06-28T20:09:00Z">
            <w:rPr>
              <w:color w:val="00B050"/>
            </w:rPr>
          </w:rPrChange>
        </w:rPr>
        <w:t>#</w:t>
      </w:r>
      <w:r w:rsidR="00005046" w:rsidRPr="005E3178">
        <w:rPr>
          <w:rFonts w:hint="eastAsia"/>
          <w:color w:val="00B050"/>
          <w:highlight w:val="yellow"/>
          <w:u w:val="single"/>
          <w:shd w:val="pct15" w:color="auto" w:fill="FFFFFF"/>
          <w:rPrChange w:id="318" w:author="jiuming Lin" w:date="2019-06-28T20:09:00Z">
            <w:rPr>
              <w:rFonts w:hint="eastAsia"/>
              <w:color w:val="00B050"/>
              <w:u w:val="single"/>
            </w:rPr>
          </w:rPrChange>
        </w:rPr>
        <w:t>资本存量的增加是投资的结果。</w:t>
      </w:r>
    </w:p>
    <w:p w14:paraId="7231B657" w14:textId="557E4D1D" w:rsidR="00005046" w:rsidRPr="005E3178" w:rsidRDefault="00354223" w:rsidP="00005046">
      <w:pPr>
        <w:rPr>
          <w:color w:val="000000" w:themeColor="text1"/>
          <w:shd w:val="pct15" w:color="auto" w:fill="FFFFFF"/>
          <w:rPrChange w:id="319" w:author="jiuming Lin" w:date="2019-06-28T20:09:00Z">
            <w:rPr>
              <w:color w:val="000000" w:themeColor="text1"/>
            </w:rPr>
          </w:rPrChange>
        </w:rPr>
      </w:pPr>
      <w:r w:rsidRPr="005E3178">
        <w:rPr>
          <w:color w:val="000000" w:themeColor="text1"/>
          <w:shd w:val="pct15" w:color="auto" w:fill="FFFFFF"/>
          <w:rPrChange w:id="320" w:author="jiuming Lin" w:date="2019-06-28T20:09:00Z">
            <w:rPr>
              <w:color w:val="000000" w:themeColor="text1"/>
            </w:rPr>
          </w:rPrChange>
        </w:rPr>
        <w:t>III.</w:t>
      </w:r>
      <w:r w:rsidR="00C83A97" w:rsidRPr="005E3178">
        <w:rPr>
          <w:rFonts w:hint="eastAsia"/>
          <w:color w:val="000000" w:themeColor="text1"/>
          <w:shd w:val="pct15" w:color="auto" w:fill="FFFFFF"/>
          <w:rPrChange w:id="321" w:author="jiuming Lin" w:date="2019-06-28T20:09:00Z">
            <w:rPr>
              <w:rFonts w:hint="eastAsia"/>
              <w:color w:val="000000" w:themeColor="text1"/>
            </w:rPr>
          </w:rPrChange>
        </w:rPr>
        <w:t>折旧：由于资本品的损耗造成的资本存量的减少称为折旧。</w:t>
      </w:r>
    </w:p>
    <w:p w14:paraId="075A3D4E" w14:textId="636A5C6A" w:rsidR="00FE4AE4" w:rsidRPr="005E3178" w:rsidRDefault="00354223" w:rsidP="00005046">
      <w:pPr>
        <w:rPr>
          <w:color w:val="000000" w:themeColor="text1"/>
          <w:shd w:val="pct15" w:color="auto" w:fill="FFFFFF"/>
          <w:rPrChange w:id="322" w:author="jiuming Lin" w:date="2019-06-28T20:09:00Z">
            <w:rPr>
              <w:color w:val="000000" w:themeColor="text1"/>
            </w:rPr>
          </w:rPrChange>
        </w:rPr>
      </w:pPr>
      <w:r w:rsidRPr="005E3178">
        <w:rPr>
          <w:color w:val="000000" w:themeColor="text1"/>
          <w:shd w:val="pct15" w:color="auto" w:fill="FFFFFF"/>
          <w:rPrChange w:id="323" w:author="jiuming Lin" w:date="2019-06-28T20:09:00Z">
            <w:rPr>
              <w:color w:val="000000" w:themeColor="text1"/>
            </w:rPr>
          </w:rPrChange>
        </w:rPr>
        <w:t>IV.</w:t>
      </w:r>
      <w:r w:rsidR="00FE4AE4" w:rsidRPr="005E3178">
        <w:rPr>
          <w:rFonts w:hint="eastAsia"/>
          <w:color w:val="000000" w:themeColor="text1"/>
          <w:shd w:val="pct15" w:color="auto" w:fill="FFFFFF"/>
          <w:rPrChange w:id="324" w:author="jiuming Lin" w:date="2019-06-28T20:09:00Z">
            <w:rPr>
              <w:rFonts w:hint="eastAsia"/>
              <w:color w:val="000000" w:themeColor="text1"/>
            </w:rPr>
          </w:rPrChange>
        </w:rPr>
        <w:t>重置投资：为补偿或重新置换已消耗的资本进行的投资，称为重置投资。</w:t>
      </w:r>
    </w:p>
    <w:p w14:paraId="4CA9A3E0" w14:textId="289E10C1" w:rsidR="00FE4AE4" w:rsidRPr="005E3178" w:rsidRDefault="00354223" w:rsidP="00005046">
      <w:pPr>
        <w:rPr>
          <w:color w:val="000000" w:themeColor="text1"/>
          <w:shd w:val="pct15" w:color="auto" w:fill="FFFFFF"/>
          <w:rPrChange w:id="325" w:author="jiuming Lin" w:date="2019-06-28T20:09:00Z">
            <w:rPr>
              <w:color w:val="000000" w:themeColor="text1"/>
            </w:rPr>
          </w:rPrChange>
        </w:rPr>
      </w:pPr>
      <w:r w:rsidRPr="005E3178">
        <w:rPr>
          <w:color w:val="000000" w:themeColor="text1"/>
          <w:shd w:val="pct15" w:color="auto" w:fill="FFFFFF"/>
          <w:rPrChange w:id="326" w:author="jiuming Lin" w:date="2019-06-28T20:09:00Z">
            <w:rPr>
              <w:color w:val="000000" w:themeColor="text1"/>
            </w:rPr>
          </w:rPrChange>
        </w:rPr>
        <w:t>V.</w:t>
      </w:r>
      <w:r w:rsidR="00FE4AE4" w:rsidRPr="005E3178">
        <w:rPr>
          <w:rFonts w:hint="eastAsia"/>
          <w:color w:val="000000" w:themeColor="text1"/>
          <w:shd w:val="pct15" w:color="auto" w:fill="FFFFFF"/>
          <w:rPrChange w:id="327" w:author="jiuming Lin" w:date="2019-06-28T20:09:00Z">
            <w:rPr>
              <w:rFonts w:hint="eastAsia"/>
              <w:color w:val="000000" w:themeColor="text1"/>
            </w:rPr>
          </w:rPrChange>
        </w:rPr>
        <w:t>净投资：</w:t>
      </w:r>
    </w:p>
    <w:p w14:paraId="6C4547B9" w14:textId="1A3B427E" w:rsidR="00FE4AE4" w:rsidRPr="005E3178" w:rsidRDefault="00354223" w:rsidP="00005046">
      <w:pPr>
        <w:rPr>
          <w:color w:val="000000" w:themeColor="text1"/>
          <w:shd w:val="pct15" w:color="auto" w:fill="FFFFFF"/>
          <w:rPrChange w:id="328" w:author="jiuming Lin" w:date="2019-06-28T20:09:00Z">
            <w:rPr>
              <w:color w:val="000000" w:themeColor="text1"/>
            </w:rPr>
          </w:rPrChange>
        </w:rPr>
      </w:pPr>
      <w:r w:rsidRPr="005E3178">
        <w:rPr>
          <w:color w:val="000000" w:themeColor="text1"/>
          <w:shd w:val="pct15" w:color="auto" w:fill="FFFFFF"/>
          <w:rPrChange w:id="329" w:author="jiuming Lin" w:date="2019-06-28T20:09:00Z">
            <w:rPr>
              <w:color w:val="000000" w:themeColor="text1"/>
            </w:rPr>
          </w:rPrChange>
        </w:rPr>
        <w:t>i</w:t>
      </w:r>
      <w:r w:rsidR="00FE4AE4" w:rsidRPr="005E3178">
        <w:rPr>
          <w:rFonts w:hint="eastAsia"/>
          <w:color w:val="000000" w:themeColor="text1"/>
          <w:shd w:val="pct15" w:color="auto" w:fill="FFFFFF"/>
          <w:rPrChange w:id="330" w:author="jiuming Lin" w:date="2019-06-28T20:09:00Z">
            <w:rPr>
              <w:rFonts w:hint="eastAsia"/>
              <w:color w:val="000000" w:themeColor="text1"/>
            </w:rPr>
          </w:rPrChange>
        </w:rPr>
        <w:t>概念：使资本存量出现净增加的投资被定义为净投资。</w:t>
      </w:r>
    </w:p>
    <w:p w14:paraId="58F6D932" w14:textId="7B80597E" w:rsidR="00FE4AE4" w:rsidRPr="005E3178" w:rsidRDefault="00354223" w:rsidP="00005046">
      <w:pPr>
        <w:rPr>
          <w:color w:val="000000" w:themeColor="text1"/>
          <w:shd w:val="pct15" w:color="auto" w:fill="FFFFFF"/>
          <w:rPrChange w:id="331" w:author="jiuming Lin" w:date="2019-06-28T20:09:00Z">
            <w:rPr>
              <w:color w:val="000000" w:themeColor="text1"/>
            </w:rPr>
          </w:rPrChange>
        </w:rPr>
      </w:pPr>
      <w:r w:rsidRPr="005E3178">
        <w:rPr>
          <w:color w:val="000000" w:themeColor="text1"/>
          <w:shd w:val="pct15" w:color="auto" w:fill="FFFFFF"/>
          <w:rPrChange w:id="332" w:author="jiuming Lin" w:date="2019-06-28T20:09:00Z">
            <w:rPr>
              <w:color w:val="000000" w:themeColor="text1"/>
            </w:rPr>
          </w:rPrChange>
        </w:rPr>
        <w:t>ii</w:t>
      </w:r>
      <w:r w:rsidR="00FE4AE4" w:rsidRPr="005E3178">
        <w:rPr>
          <w:color w:val="000000" w:themeColor="text1"/>
          <w:shd w:val="pct15" w:color="auto" w:fill="FFFFFF"/>
          <w:rPrChange w:id="333" w:author="jiuming Lin" w:date="2019-06-28T20:09:00Z">
            <w:rPr>
              <w:color w:val="000000" w:themeColor="text1"/>
            </w:rPr>
          </w:rPrChange>
        </w:rPr>
        <w:t>.</w:t>
      </w:r>
      <w:r w:rsidR="00FE4AE4" w:rsidRPr="005E3178">
        <w:rPr>
          <w:rFonts w:hint="eastAsia"/>
          <w:color w:val="000000" w:themeColor="text1"/>
          <w:shd w:val="pct15" w:color="auto" w:fill="FFFFFF"/>
          <w:rPrChange w:id="334" w:author="jiuming Lin" w:date="2019-06-28T20:09:00Z">
            <w:rPr>
              <w:rFonts w:hint="eastAsia"/>
              <w:color w:val="000000" w:themeColor="text1"/>
            </w:rPr>
          </w:rPrChange>
        </w:rPr>
        <w:t>净投资公式：</w:t>
      </w:r>
    </w:p>
    <w:p w14:paraId="6B8A8A1E" w14:textId="027AC420" w:rsidR="00FE4AE4" w:rsidRPr="005E3178" w:rsidRDefault="00354223" w:rsidP="00005046">
      <w:pPr>
        <w:rPr>
          <w:color w:val="000000" w:themeColor="text1"/>
          <w:highlight w:val="yellow"/>
          <w:shd w:val="pct15" w:color="auto" w:fill="FFFFFF"/>
          <w:rPrChange w:id="335" w:author="jiuming Lin" w:date="2019-06-28T20:09:00Z">
            <w:rPr>
              <w:color w:val="000000" w:themeColor="text1"/>
              <w:highlight w:val="yellow"/>
            </w:rPr>
          </w:rPrChange>
        </w:rPr>
      </w:pPr>
      <w:r w:rsidRPr="005E3178">
        <w:rPr>
          <w:color w:val="000000" w:themeColor="text1"/>
          <w:highlight w:val="yellow"/>
          <w:shd w:val="pct15" w:color="auto" w:fill="FFFFFF"/>
          <w:rPrChange w:id="336" w:author="jiuming Lin" w:date="2019-06-28T20:09:00Z">
            <w:rPr>
              <w:color w:val="000000" w:themeColor="text1"/>
              <w:highlight w:val="yellow"/>
            </w:rPr>
          </w:rPrChange>
        </w:rPr>
        <w:t>a</w:t>
      </w:r>
      <w:r w:rsidR="00FE4AE4" w:rsidRPr="005E3178">
        <w:rPr>
          <w:color w:val="000000" w:themeColor="text1"/>
          <w:highlight w:val="yellow"/>
          <w:shd w:val="pct15" w:color="auto" w:fill="FFFFFF"/>
          <w:rPrChange w:id="337" w:author="jiuming Lin" w:date="2019-06-28T20:09:00Z">
            <w:rPr>
              <w:color w:val="000000" w:themeColor="text1"/>
              <w:highlight w:val="yellow"/>
            </w:rPr>
          </w:rPrChange>
        </w:rPr>
        <w:t>.</w:t>
      </w:r>
      <w:r w:rsidR="00FE4AE4" w:rsidRPr="005E3178">
        <w:rPr>
          <w:highlight w:val="yellow"/>
          <w:shd w:val="pct15" w:color="auto" w:fill="FFFFFF"/>
          <w:rPrChange w:id="338" w:author="jiuming Lin" w:date="2019-06-28T20:09:00Z">
            <w:rPr>
              <w:highlight w:val="yellow"/>
            </w:rPr>
          </w:rPrChange>
        </w:rPr>
        <w:t xml:space="preserve"> </w:t>
      </w:r>
      <w:r w:rsidR="00FE4AE4" w:rsidRPr="005E3178">
        <w:rPr>
          <w:rFonts w:hint="eastAsia"/>
          <w:color w:val="000000" w:themeColor="text1"/>
          <w:highlight w:val="yellow"/>
          <w:u w:val="single"/>
          <w:shd w:val="pct15" w:color="auto" w:fill="FFFFFF"/>
          <w:rPrChange w:id="339" w:author="jiuming Lin" w:date="2019-06-28T20:09:00Z">
            <w:rPr>
              <w:rFonts w:hint="eastAsia"/>
              <w:color w:val="000000" w:themeColor="text1"/>
              <w:highlight w:val="yellow"/>
              <w:u w:val="single"/>
            </w:rPr>
          </w:rPrChange>
        </w:rPr>
        <w:t>净投资</w:t>
      </w:r>
      <w:r w:rsidR="00FE4AE4" w:rsidRPr="005E3178">
        <w:rPr>
          <w:color w:val="000000" w:themeColor="text1"/>
          <w:highlight w:val="yellow"/>
          <w:u w:val="single"/>
          <w:shd w:val="pct15" w:color="auto" w:fill="FFFFFF"/>
          <w:rPrChange w:id="340" w:author="jiuming Lin" w:date="2019-06-28T20:09:00Z">
            <w:rPr>
              <w:color w:val="000000" w:themeColor="text1"/>
              <w:highlight w:val="yellow"/>
              <w:u w:val="single"/>
            </w:rPr>
          </w:rPrChange>
        </w:rPr>
        <w:t>=当年年终资本存量-上年年终资本存量</w:t>
      </w:r>
    </w:p>
    <w:p w14:paraId="407E4B97" w14:textId="356AEE65" w:rsidR="00FE4AE4" w:rsidRPr="005E3178" w:rsidRDefault="00354223" w:rsidP="00005046">
      <w:pPr>
        <w:rPr>
          <w:color w:val="000000" w:themeColor="text1"/>
          <w:shd w:val="pct15" w:color="auto" w:fill="FFFFFF"/>
          <w:rPrChange w:id="341" w:author="jiuming Lin" w:date="2019-06-28T20:09:00Z">
            <w:rPr>
              <w:color w:val="000000" w:themeColor="text1"/>
            </w:rPr>
          </w:rPrChange>
        </w:rPr>
      </w:pPr>
      <w:r w:rsidRPr="005E3178">
        <w:rPr>
          <w:color w:val="000000" w:themeColor="text1"/>
          <w:highlight w:val="yellow"/>
          <w:shd w:val="pct15" w:color="auto" w:fill="FFFFFF"/>
          <w:rPrChange w:id="342" w:author="jiuming Lin" w:date="2019-06-28T20:09:00Z">
            <w:rPr>
              <w:color w:val="000000" w:themeColor="text1"/>
              <w:highlight w:val="yellow"/>
            </w:rPr>
          </w:rPrChange>
        </w:rPr>
        <w:t>b</w:t>
      </w:r>
      <w:r w:rsidR="00FE4AE4" w:rsidRPr="005E3178">
        <w:rPr>
          <w:color w:val="000000" w:themeColor="text1"/>
          <w:highlight w:val="yellow"/>
          <w:shd w:val="pct15" w:color="auto" w:fill="FFFFFF"/>
          <w:rPrChange w:id="343" w:author="jiuming Lin" w:date="2019-06-28T20:09:00Z">
            <w:rPr>
              <w:color w:val="000000" w:themeColor="text1"/>
              <w:highlight w:val="yellow"/>
            </w:rPr>
          </w:rPrChange>
        </w:rPr>
        <w:t>.</w:t>
      </w:r>
      <w:r w:rsidR="00FE4AE4" w:rsidRPr="005E3178">
        <w:rPr>
          <w:highlight w:val="yellow"/>
          <w:shd w:val="pct15" w:color="auto" w:fill="FFFFFF"/>
          <w:rPrChange w:id="344" w:author="jiuming Lin" w:date="2019-06-28T20:09:00Z">
            <w:rPr>
              <w:highlight w:val="yellow"/>
            </w:rPr>
          </w:rPrChange>
        </w:rPr>
        <w:t xml:space="preserve"> </w:t>
      </w:r>
      <w:r w:rsidR="00FE4AE4" w:rsidRPr="005E3178">
        <w:rPr>
          <w:rFonts w:hint="eastAsia"/>
          <w:color w:val="000000" w:themeColor="text1"/>
          <w:highlight w:val="yellow"/>
          <w:shd w:val="pct15" w:color="auto" w:fill="FFFFFF"/>
          <w:rPrChange w:id="345" w:author="jiuming Lin" w:date="2019-06-28T20:09:00Z">
            <w:rPr>
              <w:rFonts w:hint="eastAsia"/>
              <w:color w:val="000000" w:themeColor="text1"/>
              <w:highlight w:val="yellow"/>
            </w:rPr>
          </w:rPrChange>
        </w:rPr>
        <w:t>总投资</w:t>
      </w:r>
      <w:r w:rsidR="00FE4AE4" w:rsidRPr="005E3178">
        <w:rPr>
          <w:color w:val="000000" w:themeColor="text1"/>
          <w:highlight w:val="yellow"/>
          <w:shd w:val="pct15" w:color="auto" w:fill="FFFFFF"/>
          <w:rPrChange w:id="346" w:author="jiuming Lin" w:date="2019-06-28T20:09:00Z">
            <w:rPr>
              <w:color w:val="000000" w:themeColor="text1"/>
              <w:highlight w:val="yellow"/>
            </w:rPr>
          </w:rPrChange>
        </w:rPr>
        <w:t>=净投资+折旧</w:t>
      </w:r>
    </w:p>
    <w:p w14:paraId="62485F46" w14:textId="696B253D" w:rsidR="00F16FF1" w:rsidRPr="005E3178" w:rsidRDefault="00F16FF1" w:rsidP="00005046">
      <w:pPr>
        <w:rPr>
          <w:color w:val="00B050"/>
          <w:shd w:val="pct15" w:color="auto" w:fill="FFFFFF"/>
          <w:rPrChange w:id="347" w:author="jiuming Lin" w:date="2019-06-28T20:09:00Z">
            <w:rPr>
              <w:color w:val="00B050"/>
            </w:rPr>
          </w:rPrChange>
        </w:rPr>
      </w:pPr>
      <w:r w:rsidRPr="005E3178">
        <w:rPr>
          <w:color w:val="00B050"/>
          <w:shd w:val="pct15" w:color="auto" w:fill="FFFFFF"/>
          <w:rPrChange w:id="348" w:author="jiuming Lin" w:date="2019-06-28T20:09:00Z">
            <w:rPr>
              <w:color w:val="00B050"/>
            </w:rPr>
          </w:rPrChange>
        </w:rPr>
        <w:t>#在宏观经济学多数情况下，折旧可以被忽略，因此</w:t>
      </w:r>
      <w:r w:rsidRPr="005E3178">
        <w:rPr>
          <w:rFonts w:hint="eastAsia"/>
          <w:color w:val="00B050"/>
          <w:u w:val="single"/>
          <w:shd w:val="pct15" w:color="auto" w:fill="FFFFFF"/>
          <w:rPrChange w:id="349" w:author="jiuming Lin" w:date="2019-06-28T20:09:00Z">
            <w:rPr>
              <w:rFonts w:hint="eastAsia"/>
              <w:color w:val="00B050"/>
              <w:u w:val="single"/>
            </w:rPr>
          </w:rPrChange>
        </w:rPr>
        <w:t>总投资≈净投资</w:t>
      </w:r>
    </w:p>
    <w:p w14:paraId="4DD8320B" w14:textId="55CB96C0" w:rsidR="00C83A97" w:rsidRPr="005E3178" w:rsidRDefault="00354223" w:rsidP="00005046">
      <w:pPr>
        <w:rPr>
          <w:color w:val="000000" w:themeColor="text1"/>
          <w:shd w:val="pct15" w:color="auto" w:fill="FFFFFF"/>
          <w:rPrChange w:id="350" w:author="jiuming Lin" w:date="2019-06-28T20:09:00Z">
            <w:rPr>
              <w:color w:val="000000" w:themeColor="text1"/>
            </w:rPr>
          </w:rPrChange>
        </w:rPr>
      </w:pPr>
      <w:r w:rsidRPr="005E3178">
        <w:rPr>
          <w:color w:val="000000" w:themeColor="text1"/>
          <w:shd w:val="pct15" w:color="auto" w:fill="FFFFFF"/>
          <w:rPrChange w:id="351" w:author="jiuming Lin" w:date="2019-06-28T20:09:00Z">
            <w:rPr>
              <w:color w:val="000000" w:themeColor="text1"/>
            </w:rPr>
          </w:rPrChange>
        </w:rPr>
        <w:t>VI.</w:t>
      </w:r>
      <w:r w:rsidRPr="005E3178">
        <w:rPr>
          <w:rFonts w:hint="eastAsia"/>
          <w:color w:val="000000" w:themeColor="text1"/>
          <w:shd w:val="pct15" w:color="auto" w:fill="FFFFFF"/>
          <w:rPrChange w:id="352" w:author="jiuming Lin" w:date="2019-06-28T20:09:00Z">
            <w:rPr>
              <w:rFonts w:hint="eastAsia"/>
              <w:color w:val="000000" w:themeColor="text1"/>
            </w:rPr>
          </w:rPrChange>
        </w:rPr>
        <w:t>总投资：</w:t>
      </w:r>
    </w:p>
    <w:p w14:paraId="5ABA682D" w14:textId="2413B336" w:rsidR="00354223" w:rsidRPr="005E3178" w:rsidRDefault="00354223" w:rsidP="00005046">
      <w:pPr>
        <w:rPr>
          <w:color w:val="000000" w:themeColor="text1"/>
          <w:shd w:val="pct15" w:color="auto" w:fill="FFFFFF"/>
          <w:rPrChange w:id="353" w:author="jiuming Lin" w:date="2019-06-28T20:09:00Z">
            <w:rPr>
              <w:color w:val="000000" w:themeColor="text1"/>
            </w:rPr>
          </w:rPrChange>
        </w:rPr>
      </w:pPr>
      <w:r w:rsidRPr="005E3178">
        <w:rPr>
          <w:color w:val="000000" w:themeColor="text1"/>
          <w:shd w:val="pct15" w:color="auto" w:fill="FFFFFF"/>
          <w:rPrChange w:id="354" w:author="jiuming Lin" w:date="2019-06-28T20:09:00Z">
            <w:rPr>
              <w:color w:val="000000" w:themeColor="text1"/>
            </w:rPr>
          </w:rPrChange>
        </w:rPr>
        <w:t>i.</w:t>
      </w:r>
      <w:r w:rsidRPr="005E3178">
        <w:rPr>
          <w:rFonts w:hint="eastAsia"/>
          <w:color w:val="000000" w:themeColor="text1"/>
          <w:shd w:val="pct15" w:color="auto" w:fill="FFFFFF"/>
          <w:rPrChange w:id="355" w:author="jiuming Lin" w:date="2019-06-28T20:09:00Z">
            <w:rPr>
              <w:rFonts w:hint="eastAsia"/>
              <w:color w:val="000000" w:themeColor="text1"/>
            </w:rPr>
          </w:rPrChange>
        </w:rPr>
        <w:t>分类：</w:t>
      </w:r>
      <w:r w:rsidRPr="005E3178">
        <w:rPr>
          <w:rFonts w:hint="eastAsia"/>
          <w:color w:val="000000" w:themeColor="text1"/>
          <w:u w:val="single"/>
          <w:shd w:val="pct15" w:color="auto" w:fill="FFFFFF"/>
          <w:rPrChange w:id="356" w:author="jiuming Lin" w:date="2019-06-28T20:09:00Z">
            <w:rPr>
              <w:rFonts w:hint="eastAsia"/>
              <w:color w:val="000000" w:themeColor="text1"/>
              <w:u w:val="single"/>
            </w:rPr>
          </w:rPrChange>
        </w:rPr>
        <w:t>固定投资和存货投资。</w:t>
      </w:r>
    </w:p>
    <w:p w14:paraId="2B28C62C" w14:textId="49D0D25E" w:rsidR="00354223" w:rsidRPr="005E3178" w:rsidRDefault="00354223" w:rsidP="00354223">
      <w:pPr>
        <w:rPr>
          <w:color w:val="00B050"/>
          <w:u w:val="single"/>
          <w:shd w:val="pct15" w:color="auto" w:fill="FFFFFF"/>
          <w:rPrChange w:id="357" w:author="jiuming Lin" w:date="2019-06-28T20:09:00Z">
            <w:rPr>
              <w:color w:val="00B050"/>
              <w:u w:val="single"/>
            </w:rPr>
          </w:rPrChange>
        </w:rPr>
      </w:pPr>
      <w:r w:rsidRPr="005E3178">
        <w:rPr>
          <w:rFonts w:hint="eastAsia"/>
          <w:color w:val="00B050"/>
          <w:u w:val="single"/>
          <w:shd w:val="pct15" w:color="auto" w:fill="FFFFFF"/>
          <w:rPrChange w:id="358" w:author="jiuming Lin" w:date="2019-06-28T20:09:00Z">
            <w:rPr>
              <w:rFonts w:hint="eastAsia"/>
              <w:color w:val="00B050"/>
              <w:u w:val="single"/>
            </w:rPr>
          </w:rPrChange>
        </w:rPr>
        <w:t>固定投资指对新厂房、机器设备和住宅的购买。</w:t>
      </w:r>
    </w:p>
    <w:p w14:paraId="22CED29F" w14:textId="6E692A4B" w:rsidR="00354223" w:rsidRPr="005E3178" w:rsidRDefault="00354223" w:rsidP="00354223">
      <w:pPr>
        <w:rPr>
          <w:color w:val="00B050"/>
          <w:u w:val="single"/>
          <w:shd w:val="pct15" w:color="auto" w:fill="FFFFFF"/>
          <w:rPrChange w:id="359" w:author="jiuming Lin" w:date="2019-06-28T20:09:00Z">
            <w:rPr>
              <w:color w:val="00B050"/>
              <w:u w:val="single"/>
            </w:rPr>
          </w:rPrChange>
        </w:rPr>
      </w:pPr>
      <w:r w:rsidRPr="005E3178">
        <w:rPr>
          <w:rFonts w:hint="eastAsia"/>
          <w:color w:val="00B050"/>
          <w:u w:val="single"/>
          <w:shd w:val="pct15" w:color="auto" w:fill="FFFFFF"/>
          <w:rPrChange w:id="360" w:author="jiuming Lin" w:date="2019-06-28T20:09:00Z">
            <w:rPr>
              <w:rFonts w:hint="eastAsia"/>
              <w:color w:val="00B050"/>
              <w:u w:val="single"/>
            </w:rPr>
          </w:rPrChange>
        </w:rPr>
        <w:t>存货投资指企业持有的存货价值的变化。</w:t>
      </w:r>
    </w:p>
    <w:p w14:paraId="0EC248AC" w14:textId="52364589" w:rsidR="00804734" w:rsidRPr="005E3178" w:rsidRDefault="00354223" w:rsidP="00354223">
      <w:pPr>
        <w:rPr>
          <w:color w:val="000000" w:themeColor="text1"/>
          <w:shd w:val="pct15" w:color="auto" w:fill="FFFFFF"/>
          <w:rPrChange w:id="361" w:author="jiuming Lin" w:date="2019-06-28T20:09:00Z">
            <w:rPr>
              <w:color w:val="000000" w:themeColor="text1"/>
            </w:rPr>
          </w:rPrChange>
        </w:rPr>
      </w:pPr>
      <w:r w:rsidRPr="005E3178">
        <w:rPr>
          <w:color w:val="000000" w:themeColor="text1"/>
          <w:shd w:val="pct15" w:color="auto" w:fill="FFFFFF"/>
          <w:rPrChange w:id="362" w:author="jiuming Lin" w:date="2019-06-28T20:09:00Z">
            <w:rPr>
              <w:color w:val="000000" w:themeColor="text1"/>
            </w:rPr>
          </w:rPrChange>
        </w:rPr>
        <w:t>ii.</w:t>
      </w:r>
      <w:r w:rsidRPr="005E3178">
        <w:rPr>
          <w:rFonts w:hint="eastAsia"/>
          <w:color w:val="000000" w:themeColor="text1"/>
          <w:shd w:val="pct15" w:color="auto" w:fill="FFFFFF"/>
          <w:rPrChange w:id="363" w:author="jiuming Lin" w:date="2019-06-28T20:09:00Z">
            <w:rPr>
              <w:rFonts w:hint="eastAsia"/>
              <w:color w:val="000000" w:themeColor="text1"/>
            </w:rPr>
          </w:rPrChange>
        </w:rPr>
        <w:t>公式：</w:t>
      </w:r>
      <w:r w:rsidRPr="005E3178">
        <w:rPr>
          <w:rFonts w:hint="eastAsia"/>
          <w:color w:val="000000" w:themeColor="text1"/>
          <w:highlight w:val="yellow"/>
          <w:u w:val="single"/>
          <w:shd w:val="pct15" w:color="auto" w:fill="FFFFFF"/>
          <w:rPrChange w:id="364" w:author="jiuming Lin" w:date="2019-06-28T20:09:00Z">
            <w:rPr>
              <w:rFonts w:hint="eastAsia"/>
              <w:color w:val="000000" w:themeColor="text1"/>
              <w:highlight w:val="yellow"/>
              <w:u w:val="single"/>
            </w:rPr>
          </w:rPrChange>
        </w:rPr>
        <w:t>当年存货投资</w:t>
      </w:r>
      <w:r w:rsidRPr="005E3178">
        <w:rPr>
          <w:color w:val="000000" w:themeColor="text1"/>
          <w:highlight w:val="yellow"/>
          <w:u w:val="single"/>
          <w:shd w:val="pct15" w:color="auto" w:fill="FFFFFF"/>
          <w:rPrChange w:id="365" w:author="jiuming Lin" w:date="2019-06-28T20:09:00Z">
            <w:rPr>
              <w:color w:val="000000" w:themeColor="text1"/>
              <w:highlight w:val="yellow"/>
              <w:u w:val="single"/>
            </w:rPr>
          </w:rPrChange>
        </w:rPr>
        <w:t>=当年年终存货价值-上年年终存货价值</w:t>
      </w:r>
    </w:p>
    <w:p w14:paraId="74C92DE2" w14:textId="77777777" w:rsidR="00804734" w:rsidRPr="005E3178" w:rsidRDefault="00804734" w:rsidP="00354223">
      <w:pPr>
        <w:rPr>
          <w:color w:val="0070C0"/>
          <w:shd w:val="pct15" w:color="auto" w:fill="FFFFFF"/>
          <w:rPrChange w:id="366" w:author="jiuming Lin" w:date="2019-06-28T20:09:00Z">
            <w:rPr>
              <w:color w:val="0070C0"/>
            </w:rPr>
          </w:rPrChange>
        </w:rPr>
      </w:pPr>
      <w:r w:rsidRPr="005E3178">
        <w:rPr>
          <w:rFonts w:hint="eastAsia"/>
          <w:color w:val="0070C0"/>
          <w:shd w:val="pct15" w:color="auto" w:fill="FFFFFF"/>
          <w:rPrChange w:id="367" w:author="jiuming Lin" w:date="2019-06-28T20:09:00Z">
            <w:rPr>
              <w:rFonts w:hint="eastAsia"/>
              <w:color w:val="0070C0"/>
            </w:rPr>
          </w:rPrChange>
        </w:rPr>
        <w:t>举例：</w:t>
      </w:r>
    </w:p>
    <w:p w14:paraId="04514FAC" w14:textId="732AC315" w:rsidR="00804734" w:rsidRPr="005E3178" w:rsidRDefault="00804734" w:rsidP="00354223">
      <w:pPr>
        <w:rPr>
          <w:color w:val="0070C0"/>
          <w:shd w:val="pct15" w:color="auto" w:fill="FFFFFF"/>
          <w:rPrChange w:id="368" w:author="jiuming Lin" w:date="2019-06-28T20:09:00Z">
            <w:rPr>
              <w:color w:val="0070C0"/>
            </w:rPr>
          </w:rPrChange>
        </w:rPr>
      </w:pPr>
      <w:r w:rsidRPr="005E3178">
        <w:rPr>
          <w:color w:val="0070C0"/>
          <w:shd w:val="pct15" w:color="auto" w:fill="FFFFFF"/>
          <w:rPrChange w:id="369" w:author="jiuming Lin" w:date="2019-06-28T20:09:00Z">
            <w:rPr>
              <w:color w:val="0070C0"/>
            </w:rPr>
          </w:rPrChange>
        </w:rPr>
        <w:t>I.</w:t>
      </w:r>
      <w:r w:rsidRPr="005E3178">
        <w:rPr>
          <w:rFonts w:hint="eastAsia"/>
          <w:color w:val="0070C0"/>
          <w:shd w:val="pct15" w:color="auto" w:fill="FFFFFF"/>
          <w:rPrChange w:id="370" w:author="jiuming Lin" w:date="2019-06-28T20:09:00Z">
            <w:rPr>
              <w:rFonts w:hint="eastAsia"/>
              <w:color w:val="0070C0"/>
            </w:rPr>
          </w:rPrChange>
        </w:rPr>
        <w:t>若某企业年生产</w:t>
      </w:r>
      <w:r w:rsidRPr="005E3178">
        <w:rPr>
          <w:color w:val="0070C0"/>
          <w:shd w:val="pct15" w:color="auto" w:fill="FFFFFF"/>
          <w:rPrChange w:id="371" w:author="jiuming Lin" w:date="2019-06-28T20:09:00Z">
            <w:rPr>
              <w:color w:val="0070C0"/>
            </w:rPr>
          </w:rPrChange>
        </w:rPr>
        <w:t>100</w:t>
      </w:r>
      <w:r w:rsidRPr="005E3178">
        <w:rPr>
          <w:rFonts w:hint="eastAsia"/>
          <w:color w:val="0070C0"/>
          <w:shd w:val="pct15" w:color="auto" w:fill="FFFFFF"/>
          <w:rPrChange w:id="372" w:author="jiuming Lin" w:date="2019-06-28T20:09:00Z">
            <w:rPr>
              <w:rFonts w:hint="eastAsia"/>
              <w:color w:val="0070C0"/>
            </w:rPr>
          </w:rPrChange>
        </w:rPr>
        <w:t>万美元产品，只卖掉</w:t>
      </w:r>
      <w:r w:rsidRPr="005E3178">
        <w:rPr>
          <w:color w:val="0070C0"/>
          <w:shd w:val="pct15" w:color="auto" w:fill="FFFFFF"/>
          <w:rPrChange w:id="373" w:author="jiuming Lin" w:date="2019-06-28T20:09:00Z">
            <w:rPr>
              <w:color w:val="0070C0"/>
            </w:rPr>
          </w:rPrChange>
        </w:rPr>
        <w:t>80</w:t>
      </w:r>
      <w:r w:rsidRPr="005E3178">
        <w:rPr>
          <w:rFonts w:hint="eastAsia"/>
          <w:color w:val="0070C0"/>
          <w:shd w:val="pct15" w:color="auto" w:fill="FFFFFF"/>
          <w:rPrChange w:id="374" w:author="jiuming Lin" w:date="2019-06-28T20:09:00Z">
            <w:rPr>
              <w:rFonts w:hint="eastAsia"/>
              <w:color w:val="0070C0"/>
            </w:rPr>
          </w:rPrChange>
        </w:rPr>
        <w:t>万美元，所剩</w:t>
      </w:r>
      <w:r w:rsidRPr="005E3178">
        <w:rPr>
          <w:color w:val="0070C0"/>
          <w:shd w:val="pct15" w:color="auto" w:fill="FFFFFF"/>
          <w:rPrChange w:id="375" w:author="jiuming Lin" w:date="2019-06-28T20:09:00Z">
            <w:rPr>
              <w:color w:val="0070C0"/>
            </w:rPr>
          </w:rPrChange>
        </w:rPr>
        <w:t>20</w:t>
      </w:r>
      <w:r w:rsidRPr="005E3178">
        <w:rPr>
          <w:rFonts w:hint="eastAsia"/>
          <w:color w:val="0070C0"/>
          <w:shd w:val="pct15" w:color="auto" w:fill="FFFFFF"/>
          <w:rPrChange w:id="376" w:author="jiuming Lin" w:date="2019-06-28T20:09:00Z">
            <w:rPr>
              <w:rFonts w:hint="eastAsia"/>
              <w:color w:val="0070C0"/>
            </w:rPr>
          </w:rPrChange>
        </w:rPr>
        <w:t>万美元产品可看做是企业自己买下来的存货投资，同样应计入</w:t>
      </w:r>
      <w:r w:rsidRPr="005E3178">
        <w:rPr>
          <w:color w:val="0070C0"/>
          <w:shd w:val="pct15" w:color="auto" w:fill="FFFFFF"/>
          <w:rPrChange w:id="377" w:author="jiuming Lin" w:date="2019-06-28T20:09:00Z">
            <w:rPr>
              <w:color w:val="0070C0"/>
            </w:rPr>
          </w:rPrChange>
        </w:rPr>
        <w:t>GDP</w:t>
      </w:r>
      <w:r w:rsidRPr="005E3178">
        <w:rPr>
          <w:rFonts w:hint="eastAsia"/>
          <w:color w:val="0070C0"/>
          <w:shd w:val="pct15" w:color="auto" w:fill="FFFFFF"/>
          <w:rPrChange w:id="378" w:author="jiuming Lin" w:date="2019-06-28T20:09:00Z">
            <w:rPr>
              <w:rFonts w:hint="eastAsia"/>
              <w:color w:val="0070C0"/>
            </w:rPr>
          </w:rPrChange>
        </w:rPr>
        <w:t>。即计入</w:t>
      </w:r>
      <w:r w:rsidRPr="005E3178">
        <w:rPr>
          <w:color w:val="0070C0"/>
          <w:shd w:val="pct15" w:color="auto" w:fill="FFFFFF"/>
          <w:rPrChange w:id="379" w:author="jiuming Lin" w:date="2019-06-28T20:09:00Z">
            <w:rPr>
              <w:color w:val="0070C0"/>
            </w:rPr>
          </w:rPrChange>
        </w:rPr>
        <w:t>GDP</w:t>
      </w:r>
      <w:r w:rsidRPr="005E3178">
        <w:rPr>
          <w:rFonts w:hint="eastAsia"/>
          <w:color w:val="0070C0"/>
          <w:shd w:val="pct15" w:color="auto" w:fill="FFFFFF"/>
          <w:rPrChange w:id="380" w:author="jiuming Lin" w:date="2019-06-28T20:09:00Z">
            <w:rPr>
              <w:rFonts w:hint="eastAsia"/>
              <w:color w:val="0070C0"/>
            </w:rPr>
          </w:rPrChange>
        </w:rPr>
        <w:t>的是</w:t>
      </w:r>
      <w:r w:rsidRPr="005E3178">
        <w:rPr>
          <w:color w:val="0070C0"/>
          <w:shd w:val="pct15" w:color="auto" w:fill="FFFFFF"/>
          <w:rPrChange w:id="381" w:author="jiuming Lin" w:date="2019-06-28T20:09:00Z">
            <w:rPr>
              <w:color w:val="0070C0"/>
            </w:rPr>
          </w:rPrChange>
        </w:rPr>
        <w:t>100</w:t>
      </w:r>
      <w:r w:rsidRPr="005E3178">
        <w:rPr>
          <w:rFonts w:hint="eastAsia"/>
          <w:color w:val="0070C0"/>
          <w:shd w:val="pct15" w:color="auto" w:fill="FFFFFF"/>
          <w:rPrChange w:id="382" w:author="jiuming Lin" w:date="2019-06-28T20:09:00Z">
            <w:rPr>
              <w:rFonts w:hint="eastAsia"/>
              <w:color w:val="0070C0"/>
            </w:rPr>
          </w:rPrChange>
        </w:rPr>
        <w:t>万美元。</w:t>
      </w:r>
    </w:p>
    <w:p w14:paraId="4628C8A2" w14:textId="3380857A" w:rsidR="00804734" w:rsidRPr="005E3178" w:rsidRDefault="00804734" w:rsidP="00354223">
      <w:pPr>
        <w:rPr>
          <w:color w:val="0070C0"/>
          <w:shd w:val="pct15" w:color="auto" w:fill="FFFFFF"/>
          <w:rPrChange w:id="383" w:author="jiuming Lin" w:date="2019-06-28T20:09:00Z">
            <w:rPr>
              <w:color w:val="0070C0"/>
            </w:rPr>
          </w:rPrChange>
        </w:rPr>
      </w:pPr>
      <w:r w:rsidRPr="005E3178">
        <w:rPr>
          <w:color w:val="0070C0"/>
          <w:shd w:val="pct15" w:color="auto" w:fill="FFFFFF"/>
          <w:rPrChange w:id="384" w:author="jiuming Lin" w:date="2019-06-28T20:09:00Z">
            <w:rPr>
              <w:color w:val="0070C0"/>
            </w:rPr>
          </w:rPrChange>
        </w:rPr>
        <w:t>II.</w:t>
      </w:r>
      <w:r w:rsidRPr="005E3178">
        <w:rPr>
          <w:rFonts w:hint="eastAsia"/>
          <w:color w:val="0070C0"/>
          <w:shd w:val="pct15" w:color="auto" w:fill="FFFFFF"/>
          <w:rPrChange w:id="385" w:author="jiuming Lin" w:date="2019-06-28T20:09:00Z">
            <w:rPr>
              <w:rFonts w:hint="eastAsia"/>
              <w:color w:val="0070C0"/>
            </w:rPr>
          </w:rPrChange>
        </w:rPr>
        <w:t>若某企业年生产</w:t>
      </w:r>
      <w:r w:rsidRPr="005E3178">
        <w:rPr>
          <w:color w:val="0070C0"/>
          <w:shd w:val="pct15" w:color="auto" w:fill="FFFFFF"/>
          <w:rPrChange w:id="386" w:author="jiuming Lin" w:date="2019-06-28T20:09:00Z">
            <w:rPr>
              <w:color w:val="0070C0"/>
            </w:rPr>
          </w:rPrChange>
        </w:rPr>
        <w:t>100</w:t>
      </w:r>
      <w:r w:rsidRPr="005E3178">
        <w:rPr>
          <w:rFonts w:hint="eastAsia"/>
          <w:color w:val="0070C0"/>
          <w:shd w:val="pct15" w:color="auto" w:fill="FFFFFF"/>
          <w:rPrChange w:id="387" w:author="jiuming Lin" w:date="2019-06-28T20:09:00Z">
            <w:rPr>
              <w:rFonts w:hint="eastAsia"/>
              <w:color w:val="0070C0"/>
            </w:rPr>
          </w:rPrChange>
        </w:rPr>
        <w:t>万美元产品，卖掉</w:t>
      </w:r>
      <w:r w:rsidRPr="005E3178">
        <w:rPr>
          <w:color w:val="0070C0"/>
          <w:shd w:val="pct15" w:color="auto" w:fill="FFFFFF"/>
          <w:rPrChange w:id="388" w:author="jiuming Lin" w:date="2019-06-28T20:09:00Z">
            <w:rPr>
              <w:color w:val="0070C0"/>
            </w:rPr>
          </w:rPrChange>
        </w:rPr>
        <w:t>120</w:t>
      </w:r>
      <w:r w:rsidRPr="005E3178">
        <w:rPr>
          <w:rFonts w:hint="eastAsia"/>
          <w:color w:val="0070C0"/>
          <w:shd w:val="pct15" w:color="auto" w:fill="FFFFFF"/>
          <w:rPrChange w:id="389" w:author="jiuming Lin" w:date="2019-06-28T20:09:00Z">
            <w:rPr>
              <w:rFonts w:hint="eastAsia"/>
              <w:color w:val="0070C0"/>
            </w:rPr>
          </w:rPrChange>
        </w:rPr>
        <w:t>万美元，计入</w:t>
      </w:r>
      <w:r w:rsidRPr="005E3178">
        <w:rPr>
          <w:color w:val="0070C0"/>
          <w:shd w:val="pct15" w:color="auto" w:fill="FFFFFF"/>
          <w:rPrChange w:id="390" w:author="jiuming Lin" w:date="2019-06-28T20:09:00Z">
            <w:rPr>
              <w:color w:val="0070C0"/>
            </w:rPr>
          </w:rPrChange>
        </w:rPr>
        <w:t>GDP</w:t>
      </w:r>
      <w:r w:rsidRPr="005E3178">
        <w:rPr>
          <w:rFonts w:hint="eastAsia"/>
          <w:color w:val="0070C0"/>
          <w:shd w:val="pct15" w:color="auto" w:fill="FFFFFF"/>
          <w:rPrChange w:id="391" w:author="jiuming Lin" w:date="2019-06-28T20:09:00Z">
            <w:rPr>
              <w:rFonts w:hint="eastAsia"/>
              <w:color w:val="0070C0"/>
            </w:rPr>
          </w:rPrChange>
        </w:rPr>
        <w:t>的仍是</w:t>
      </w:r>
      <w:r w:rsidRPr="005E3178">
        <w:rPr>
          <w:color w:val="0070C0"/>
          <w:shd w:val="pct15" w:color="auto" w:fill="FFFFFF"/>
          <w:rPrChange w:id="392" w:author="jiuming Lin" w:date="2019-06-28T20:09:00Z">
            <w:rPr>
              <w:color w:val="0070C0"/>
            </w:rPr>
          </w:rPrChange>
        </w:rPr>
        <w:t>100</w:t>
      </w:r>
      <w:r w:rsidRPr="005E3178">
        <w:rPr>
          <w:rFonts w:hint="eastAsia"/>
          <w:color w:val="0070C0"/>
          <w:shd w:val="pct15" w:color="auto" w:fill="FFFFFF"/>
          <w:rPrChange w:id="393" w:author="jiuming Lin" w:date="2019-06-28T20:09:00Z">
            <w:rPr>
              <w:rFonts w:hint="eastAsia"/>
              <w:color w:val="0070C0"/>
            </w:rPr>
          </w:rPrChange>
        </w:rPr>
        <w:t>万美元，只是库存减少了</w:t>
      </w:r>
      <w:r w:rsidRPr="005E3178">
        <w:rPr>
          <w:color w:val="0070C0"/>
          <w:shd w:val="pct15" w:color="auto" w:fill="FFFFFF"/>
          <w:rPrChange w:id="394" w:author="jiuming Lin" w:date="2019-06-28T20:09:00Z">
            <w:rPr>
              <w:color w:val="0070C0"/>
            </w:rPr>
          </w:rPrChange>
        </w:rPr>
        <w:t>20</w:t>
      </w:r>
      <w:r w:rsidRPr="005E3178">
        <w:rPr>
          <w:rFonts w:hint="eastAsia"/>
          <w:color w:val="0070C0"/>
          <w:shd w:val="pct15" w:color="auto" w:fill="FFFFFF"/>
          <w:rPrChange w:id="395" w:author="jiuming Lin" w:date="2019-06-28T20:09:00Z">
            <w:rPr>
              <w:rFonts w:hint="eastAsia"/>
              <w:color w:val="0070C0"/>
            </w:rPr>
          </w:rPrChange>
        </w:rPr>
        <w:t>万美元。</w:t>
      </w:r>
    </w:p>
    <w:p w14:paraId="436FC443" w14:textId="071679F5" w:rsidR="00354223" w:rsidRPr="005E3178" w:rsidRDefault="00301FA3" w:rsidP="00354223">
      <w:pPr>
        <w:rPr>
          <w:color w:val="000000" w:themeColor="text1"/>
          <w:shd w:val="pct15" w:color="auto" w:fill="FFFFFF"/>
          <w:rPrChange w:id="396" w:author="jiuming Lin" w:date="2019-06-28T20:09:00Z">
            <w:rPr>
              <w:color w:val="000000" w:themeColor="text1"/>
            </w:rPr>
          </w:rPrChange>
        </w:rPr>
      </w:pPr>
      <w:r w:rsidRPr="005E3178">
        <w:rPr>
          <w:rFonts w:hint="eastAsia"/>
          <w:color w:val="000000" w:themeColor="text1"/>
          <w:shd w:val="pct15" w:color="auto" w:fill="FFFFFF"/>
          <w:rPrChange w:id="397" w:author="jiuming Lin" w:date="2019-06-28T20:09:00Z">
            <w:rPr>
              <w:rFonts w:hint="eastAsia"/>
              <w:color w:val="000000" w:themeColor="text1"/>
            </w:rPr>
          </w:rPrChange>
        </w:rPr>
        <w:t>③政府购买（</w:t>
      </w:r>
      <w:r w:rsidRPr="005E3178">
        <w:rPr>
          <w:color w:val="000000" w:themeColor="text1"/>
          <w:shd w:val="pct15" w:color="auto" w:fill="FFFFFF"/>
          <w:rPrChange w:id="398" w:author="jiuming Lin" w:date="2019-06-28T20:09:00Z">
            <w:rPr>
              <w:color w:val="000000" w:themeColor="text1"/>
            </w:rPr>
          </w:rPrChange>
        </w:rPr>
        <w:t>G）：</w:t>
      </w:r>
    </w:p>
    <w:p w14:paraId="08C24BF5" w14:textId="400E11B3" w:rsidR="00301FA3" w:rsidRPr="005E3178" w:rsidRDefault="00301FA3" w:rsidP="00354223">
      <w:pPr>
        <w:rPr>
          <w:color w:val="000000" w:themeColor="text1"/>
          <w:shd w:val="pct15" w:color="auto" w:fill="FFFFFF"/>
          <w:rPrChange w:id="399" w:author="jiuming Lin" w:date="2019-06-28T20:09:00Z">
            <w:rPr>
              <w:color w:val="000000" w:themeColor="text1"/>
            </w:rPr>
          </w:rPrChange>
        </w:rPr>
      </w:pPr>
      <w:r w:rsidRPr="005E3178">
        <w:rPr>
          <w:color w:val="000000" w:themeColor="text1"/>
          <w:shd w:val="pct15" w:color="auto" w:fill="FFFFFF"/>
          <w:rPrChange w:id="400" w:author="jiuming Lin" w:date="2019-06-28T20:09:00Z">
            <w:rPr>
              <w:color w:val="000000" w:themeColor="text1"/>
            </w:rPr>
          </w:rPrChange>
        </w:rPr>
        <w:t>I.概念：</w:t>
      </w:r>
      <w:r w:rsidRPr="005E3178">
        <w:rPr>
          <w:rFonts w:hint="eastAsia"/>
          <w:color w:val="FF0000"/>
          <w:u w:val="single"/>
          <w:shd w:val="pct15" w:color="auto" w:fill="FFFFFF"/>
          <w:rPrChange w:id="401" w:author="jiuming Lin" w:date="2019-06-28T20:09:00Z">
            <w:rPr>
              <w:rFonts w:hint="eastAsia"/>
              <w:color w:val="FF0000"/>
              <w:u w:val="single"/>
            </w:rPr>
          </w:rPrChange>
        </w:rPr>
        <w:t>政府部门购买产品和服务的支出定义为政府购买。</w:t>
      </w:r>
    </w:p>
    <w:p w14:paraId="76C9D957" w14:textId="04EA706C" w:rsidR="00301FA3" w:rsidRPr="005E3178" w:rsidRDefault="00301FA3" w:rsidP="00354223">
      <w:pPr>
        <w:rPr>
          <w:color w:val="000000" w:themeColor="text1"/>
          <w:shd w:val="pct15" w:color="auto" w:fill="FFFFFF"/>
          <w:rPrChange w:id="402" w:author="jiuming Lin" w:date="2019-06-28T20:09:00Z">
            <w:rPr>
              <w:color w:val="000000" w:themeColor="text1"/>
            </w:rPr>
          </w:rPrChange>
        </w:rPr>
      </w:pPr>
      <w:r w:rsidRPr="005E3178">
        <w:rPr>
          <w:color w:val="000000" w:themeColor="text1"/>
          <w:shd w:val="pct15" w:color="auto" w:fill="FFFFFF"/>
          <w:rPrChange w:id="403" w:author="jiuming Lin" w:date="2019-06-28T20:09:00Z">
            <w:rPr>
              <w:color w:val="000000" w:themeColor="text1"/>
            </w:rPr>
          </w:rPrChange>
        </w:rPr>
        <w:t>II.</w:t>
      </w:r>
      <w:r w:rsidRPr="005E3178">
        <w:rPr>
          <w:rFonts w:hint="eastAsia"/>
          <w:color w:val="000000" w:themeColor="text1"/>
          <w:shd w:val="pct15" w:color="auto" w:fill="FFFFFF"/>
          <w:rPrChange w:id="404" w:author="jiuming Lin" w:date="2019-06-28T20:09:00Z">
            <w:rPr>
              <w:rFonts w:hint="eastAsia"/>
              <w:color w:val="000000" w:themeColor="text1"/>
            </w:rPr>
          </w:rPrChange>
        </w:rPr>
        <w:t>内容：包括政府提供国防、修建道路、开办学校等。</w:t>
      </w:r>
    </w:p>
    <w:p w14:paraId="08F532A8" w14:textId="3546B444" w:rsidR="00301FA3" w:rsidRPr="005E3178" w:rsidRDefault="00301FA3" w:rsidP="00354223">
      <w:pPr>
        <w:rPr>
          <w:color w:val="000000" w:themeColor="text1"/>
          <w:shd w:val="pct15" w:color="auto" w:fill="FFFFFF"/>
          <w:rPrChange w:id="405" w:author="jiuming Lin" w:date="2019-06-28T20:09:00Z">
            <w:rPr>
              <w:color w:val="000000" w:themeColor="text1"/>
            </w:rPr>
          </w:rPrChange>
        </w:rPr>
      </w:pPr>
      <w:r w:rsidRPr="005E3178">
        <w:rPr>
          <w:color w:val="000000" w:themeColor="text1"/>
          <w:shd w:val="pct15" w:color="auto" w:fill="FFFFFF"/>
          <w:rPrChange w:id="406" w:author="jiuming Lin" w:date="2019-06-28T20:09:00Z">
            <w:rPr>
              <w:color w:val="000000" w:themeColor="text1"/>
            </w:rPr>
          </w:rPrChange>
        </w:rPr>
        <w:t>III.分类：政府支出包括</w:t>
      </w:r>
      <w:r w:rsidRPr="005E3178">
        <w:rPr>
          <w:rFonts w:hint="eastAsia"/>
          <w:color w:val="FF0000"/>
          <w:u w:val="single"/>
          <w:shd w:val="pct15" w:color="auto" w:fill="FFFFFF"/>
          <w:rPrChange w:id="407" w:author="jiuming Lin" w:date="2019-06-28T20:09:00Z">
            <w:rPr>
              <w:rFonts w:hint="eastAsia"/>
              <w:color w:val="FF0000"/>
              <w:u w:val="single"/>
            </w:rPr>
          </w:rPrChange>
        </w:rPr>
        <w:t>政府购买和政府转移支付</w:t>
      </w:r>
      <w:r w:rsidRPr="005E3178">
        <w:rPr>
          <w:rFonts w:hint="eastAsia"/>
          <w:color w:val="000000" w:themeColor="text1"/>
          <w:u w:val="single"/>
          <w:shd w:val="pct15" w:color="auto" w:fill="FFFFFF"/>
          <w:rPrChange w:id="408" w:author="jiuming Lin" w:date="2019-06-28T20:09:00Z">
            <w:rPr>
              <w:rFonts w:hint="eastAsia"/>
              <w:color w:val="000000" w:themeColor="text1"/>
              <w:u w:val="single"/>
            </w:rPr>
          </w:rPrChange>
        </w:rPr>
        <w:t>。</w:t>
      </w:r>
      <w:r w:rsidRPr="005E3178">
        <w:rPr>
          <w:rFonts w:hint="eastAsia"/>
          <w:color w:val="FF0000"/>
          <w:u w:val="single"/>
          <w:shd w:val="pct15" w:color="auto" w:fill="FFFFFF"/>
          <w:rPrChange w:id="409" w:author="jiuming Lin" w:date="2019-06-28T20:09:00Z">
            <w:rPr>
              <w:rFonts w:hint="eastAsia"/>
              <w:color w:val="FF0000"/>
              <w:u w:val="single"/>
            </w:rPr>
          </w:rPrChange>
        </w:rPr>
        <w:t>政府转移支付不构成</w:t>
      </w:r>
      <w:r w:rsidRPr="005E3178">
        <w:rPr>
          <w:color w:val="FF0000"/>
          <w:u w:val="single"/>
          <w:shd w:val="pct15" w:color="auto" w:fill="FFFFFF"/>
          <w:rPrChange w:id="410" w:author="jiuming Lin" w:date="2019-06-28T20:09:00Z">
            <w:rPr>
              <w:color w:val="FF0000"/>
              <w:u w:val="single"/>
            </w:rPr>
          </w:rPrChange>
        </w:rPr>
        <w:t>GDP</w:t>
      </w:r>
      <w:r w:rsidRPr="005E3178">
        <w:rPr>
          <w:rFonts w:hint="eastAsia"/>
          <w:color w:val="FF0000"/>
          <w:u w:val="single"/>
          <w:shd w:val="pct15" w:color="auto" w:fill="FFFFFF"/>
          <w:rPrChange w:id="411" w:author="jiuming Lin" w:date="2019-06-28T20:09:00Z">
            <w:rPr>
              <w:rFonts w:hint="eastAsia"/>
              <w:color w:val="FF0000"/>
              <w:u w:val="single"/>
            </w:rPr>
          </w:rPrChange>
        </w:rPr>
        <w:t>的一部分。</w:t>
      </w:r>
    </w:p>
    <w:p w14:paraId="747E71B0" w14:textId="3008583E" w:rsidR="00301FA3" w:rsidRPr="005E3178" w:rsidRDefault="00301FA3" w:rsidP="00354223">
      <w:pPr>
        <w:rPr>
          <w:color w:val="00B050"/>
          <w:u w:val="single"/>
          <w:shd w:val="pct15" w:color="auto" w:fill="FFFFFF"/>
          <w:rPrChange w:id="412" w:author="jiuming Lin" w:date="2019-06-28T20:09:00Z">
            <w:rPr>
              <w:color w:val="00B050"/>
              <w:u w:val="single"/>
            </w:rPr>
          </w:rPrChange>
        </w:rPr>
      </w:pPr>
      <w:r w:rsidRPr="005E3178">
        <w:rPr>
          <w:color w:val="00B050"/>
          <w:u w:val="single"/>
          <w:shd w:val="pct15" w:color="auto" w:fill="FFFFFF"/>
          <w:rPrChange w:id="413" w:author="jiuming Lin" w:date="2019-06-28T20:09:00Z">
            <w:rPr>
              <w:color w:val="00B050"/>
              <w:u w:val="single"/>
            </w:rPr>
          </w:rPrChange>
        </w:rPr>
        <w:t>#政府转移支付是对收入的</w:t>
      </w:r>
      <w:r w:rsidRPr="005E3178">
        <w:rPr>
          <w:rFonts w:hint="eastAsia"/>
          <w:color w:val="00B050"/>
          <w:highlight w:val="yellow"/>
          <w:u w:val="single"/>
          <w:shd w:val="pct15" w:color="auto" w:fill="FFFFFF"/>
          <w:rPrChange w:id="414" w:author="jiuming Lin" w:date="2019-06-28T20:09:00Z">
            <w:rPr>
              <w:rFonts w:hint="eastAsia"/>
              <w:color w:val="00B050"/>
              <w:u w:val="single"/>
            </w:rPr>
          </w:rPrChange>
        </w:rPr>
        <w:t>再分配</w:t>
      </w:r>
      <w:r w:rsidRPr="005E3178">
        <w:rPr>
          <w:rFonts w:hint="eastAsia"/>
          <w:color w:val="00B050"/>
          <w:u w:val="single"/>
          <w:shd w:val="pct15" w:color="auto" w:fill="FFFFFF"/>
          <w:rPrChange w:id="415" w:author="jiuming Lin" w:date="2019-06-28T20:09:00Z">
            <w:rPr>
              <w:rFonts w:hint="eastAsia"/>
              <w:color w:val="00B050"/>
              <w:u w:val="single"/>
            </w:rPr>
          </w:rPrChange>
        </w:rPr>
        <w:t>，并不直接用于交换产品和服务，所以不构成</w:t>
      </w:r>
      <w:r w:rsidRPr="005E3178">
        <w:rPr>
          <w:color w:val="00B050"/>
          <w:u w:val="single"/>
          <w:shd w:val="pct15" w:color="auto" w:fill="FFFFFF"/>
          <w:rPrChange w:id="416" w:author="jiuming Lin" w:date="2019-06-28T20:09:00Z">
            <w:rPr>
              <w:color w:val="00B050"/>
              <w:u w:val="single"/>
            </w:rPr>
          </w:rPrChange>
        </w:rPr>
        <w:t>GDP的一部分。</w:t>
      </w:r>
    </w:p>
    <w:p w14:paraId="5C1899E7" w14:textId="6B952131" w:rsidR="00301FA3" w:rsidRPr="005E3178" w:rsidRDefault="00254D99" w:rsidP="00354223">
      <w:pPr>
        <w:rPr>
          <w:color w:val="000000" w:themeColor="text1"/>
          <w:shd w:val="pct15" w:color="auto" w:fill="FFFFFF"/>
          <w:rPrChange w:id="417" w:author="jiuming Lin" w:date="2019-06-28T20:09:00Z">
            <w:rPr>
              <w:color w:val="000000" w:themeColor="text1"/>
            </w:rPr>
          </w:rPrChange>
        </w:rPr>
      </w:pPr>
      <w:r w:rsidRPr="005E3178">
        <w:rPr>
          <w:rFonts w:hint="eastAsia"/>
          <w:color w:val="000000" w:themeColor="text1"/>
          <w:shd w:val="pct15" w:color="auto" w:fill="FFFFFF"/>
          <w:rPrChange w:id="418" w:author="jiuming Lin" w:date="2019-06-28T20:09:00Z">
            <w:rPr>
              <w:rFonts w:hint="eastAsia"/>
              <w:color w:val="000000" w:themeColor="text1"/>
            </w:rPr>
          </w:rPrChange>
        </w:rPr>
        <w:t>④净出口（</w:t>
      </w:r>
      <w:r w:rsidRPr="005E3178">
        <w:rPr>
          <w:color w:val="000000" w:themeColor="text1"/>
          <w:shd w:val="pct15" w:color="auto" w:fill="FFFFFF"/>
          <w:rPrChange w:id="419" w:author="jiuming Lin" w:date="2019-06-28T20:09:00Z">
            <w:rPr>
              <w:color w:val="000000" w:themeColor="text1"/>
            </w:rPr>
          </w:rPrChange>
        </w:rPr>
        <w:t>NX</w:t>
      </w:r>
      <w:r w:rsidRPr="005E3178">
        <w:rPr>
          <w:rFonts w:hint="eastAsia"/>
          <w:color w:val="000000" w:themeColor="text1"/>
          <w:shd w:val="pct15" w:color="auto" w:fill="FFFFFF"/>
          <w:rPrChange w:id="420" w:author="jiuming Lin" w:date="2019-06-28T20:09:00Z">
            <w:rPr>
              <w:rFonts w:hint="eastAsia"/>
              <w:color w:val="000000" w:themeColor="text1"/>
            </w:rPr>
          </w:rPrChange>
        </w:rPr>
        <w:t>）：</w:t>
      </w:r>
    </w:p>
    <w:p w14:paraId="532749EA" w14:textId="324ECF2F" w:rsidR="001A6326" w:rsidRPr="005E3178" w:rsidRDefault="001A6326" w:rsidP="00354223">
      <w:pPr>
        <w:rPr>
          <w:color w:val="000000" w:themeColor="text1"/>
          <w:shd w:val="pct15" w:color="auto" w:fill="FFFFFF"/>
          <w:rPrChange w:id="421" w:author="jiuming Lin" w:date="2019-06-28T20:09:00Z">
            <w:rPr>
              <w:color w:val="000000" w:themeColor="text1"/>
            </w:rPr>
          </w:rPrChange>
        </w:rPr>
      </w:pPr>
      <w:r w:rsidRPr="005E3178">
        <w:rPr>
          <w:color w:val="000000" w:themeColor="text1"/>
          <w:shd w:val="pct15" w:color="auto" w:fill="FFFFFF"/>
          <w:rPrChange w:id="422" w:author="jiuming Lin" w:date="2019-06-28T20:09:00Z">
            <w:rPr>
              <w:color w:val="000000" w:themeColor="text1"/>
            </w:rPr>
          </w:rPrChange>
        </w:rPr>
        <w:t>I.</w:t>
      </w:r>
      <w:r w:rsidRPr="005E3178">
        <w:rPr>
          <w:rFonts w:hint="eastAsia"/>
          <w:color w:val="000000" w:themeColor="text1"/>
          <w:shd w:val="pct15" w:color="auto" w:fill="FFFFFF"/>
          <w:rPrChange w:id="423" w:author="jiuming Lin" w:date="2019-06-28T20:09:00Z">
            <w:rPr>
              <w:rFonts w:hint="eastAsia"/>
              <w:color w:val="000000" w:themeColor="text1"/>
            </w:rPr>
          </w:rPrChange>
        </w:rPr>
        <w:t>概念：</w:t>
      </w:r>
      <w:r w:rsidRPr="005E3178">
        <w:rPr>
          <w:rFonts w:hint="eastAsia"/>
          <w:color w:val="FF0000"/>
          <w:u w:val="single"/>
          <w:shd w:val="pct15" w:color="auto" w:fill="FFFFFF"/>
          <w:rPrChange w:id="424" w:author="jiuming Lin" w:date="2019-06-28T20:09:00Z">
            <w:rPr>
              <w:rFonts w:hint="eastAsia"/>
              <w:color w:val="FF0000"/>
              <w:u w:val="single"/>
            </w:rPr>
          </w:rPrChange>
        </w:rPr>
        <w:t>出口额与进口额</w:t>
      </w:r>
      <w:r w:rsidRPr="005E3178">
        <w:rPr>
          <w:rFonts w:hint="eastAsia"/>
          <w:color w:val="000000" w:themeColor="text1"/>
          <w:u w:val="single"/>
          <w:shd w:val="pct15" w:color="auto" w:fill="FFFFFF"/>
          <w:rPrChange w:id="425" w:author="jiuming Lin" w:date="2019-06-28T20:09:00Z">
            <w:rPr>
              <w:rFonts w:hint="eastAsia"/>
              <w:color w:val="000000" w:themeColor="text1"/>
              <w:u w:val="single"/>
            </w:rPr>
          </w:rPrChange>
        </w:rPr>
        <w:t>的差额。</w:t>
      </w:r>
    </w:p>
    <w:p w14:paraId="4544AACD" w14:textId="515DFBEA" w:rsidR="001A6326" w:rsidRPr="005E3178" w:rsidRDefault="001A6326" w:rsidP="00354223">
      <w:pPr>
        <w:rPr>
          <w:color w:val="000000" w:themeColor="text1"/>
          <w:u w:val="single"/>
          <w:shd w:val="pct15" w:color="auto" w:fill="FFFFFF"/>
          <w:rPrChange w:id="426" w:author="jiuming Lin" w:date="2019-06-28T20:09:00Z">
            <w:rPr>
              <w:color w:val="000000" w:themeColor="text1"/>
              <w:u w:val="single"/>
            </w:rPr>
          </w:rPrChange>
        </w:rPr>
      </w:pPr>
      <w:r w:rsidRPr="005E3178">
        <w:rPr>
          <w:color w:val="000000" w:themeColor="text1"/>
          <w:u w:val="single"/>
          <w:shd w:val="pct15" w:color="auto" w:fill="FFFFFF"/>
          <w:rPrChange w:id="427" w:author="jiuming Lin" w:date="2019-06-28T20:09:00Z">
            <w:rPr>
              <w:color w:val="000000" w:themeColor="text1"/>
              <w:u w:val="single"/>
            </w:rPr>
          </w:rPrChange>
        </w:rPr>
        <w:t>II.</w:t>
      </w:r>
      <w:r w:rsidRPr="005E3178">
        <w:rPr>
          <w:rFonts w:hint="eastAsia"/>
          <w:color w:val="000000" w:themeColor="text1"/>
          <w:u w:val="single"/>
          <w:shd w:val="pct15" w:color="auto" w:fill="FFFFFF"/>
          <w:rPrChange w:id="428" w:author="jiuming Lin" w:date="2019-06-28T20:09:00Z">
            <w:rPr>
              <w:rFonts w:hint="eastAsia"/>
              <w:color w:val="000000" w:themeColor="text1"/>
              <w:u w:val="single"/>
            </w:rPr>
          </w:rPrChange>
        </w:rPr>
        <w:t>出口额（</w:t>
      </w:r>
      <w:r w:rsidRPr="005E3178">
        <w:rPr>
          <w:color w:val="000000" w:themeColor="text1"/>
          <w:u w:val="single"/>
          <w:shd w:val="pct15" w:color="auto" w:fill="FFFFFF"/>
          <w:rPrChange w:id="429" w:author="jiuming Lin" w:date="2019-06-28T20:09:00Z">
            <w:rPr>
              <w:color w:val="000000" w:themeColor="text1"/>
              <w:u w:val="single"/>
            </w:rPr>
          </w:rPrChange>
        </w:rPr>
        <w:t>X</w:t>
      </w:r>
      <w:r w:rsidRPr="005E3178">
        <w:rPr>
          <w:rFonts w:hint="eastAsia"/>
          <w:color w:val="000000" w:themeColor="text1"/>
          <w:u w:val="single"/>
          <w:shd w:val="pct15" w:color="auto" w:fill="FFFFFF"/>
          <w:rPrChange w:id="430" w:author="jiuming Lin" w:date="2019-06-28T20:09:00Z">
            <w:rPr>
              <w:rFonts w:hint="eastAsia"/>
              <w:color w:val="000000" w:themeColor="text1"/>
              <w:u w:val="single"/>
            </w:rPr>
          </w:rPrChange>
        </w:rPr>
        <w:t>）：指本国向国际部门提供的产品和服务的总价值。</w:t>
      </w:r>
    </w:p>
    <w:p w14:paraId="1D962982" w14:textId="67836A25" w:rsidR="001A6326" w:rsidRPr="005E3178" w:rsidRDefault="001A6326" w:rsidP="00354223">
      <w:pPr>
        <w:rPr>
          <w:color w:val="000000" w:themeColor="text1"/>
          <w:u w:val="single"/>
          <w:shd w:val="pct15" w:color="auto" w:fill="FFFFFF"/>
          <w:rPrChange w:id="431" w:author="jiuming Lin" w:date="2019-06-28T20:09:00Z">
            <w:rPr>
              <w:color w:val="000000" w:themeColor="text1"/>
              <w:u w:val="single"/>
            </w:rPr>
          </w:rPrChange>
        </w:rPr>
      </w:pPr>
      <w:r w:rsidRPr="005E3178">
        <w:rPr>
          <w:color w:val="000000" w:themeColor="text1"/>
          <w:u w:val="single"/>
          <w:shd w:val="pct15" w:color="auto" w:fill="FFFFFF"/>
          <w:rPrChange w:id="432" w:author="jiuming Lin" w:date="2019-06-28T20:09:00Z">
            <w:rPr>
              <w:color w:val="000000" w:themeColor="text1"/>
              <w:u w:val="single"/>
            </w:rPr>
          </w:rPrChange>
        </w:rPr>
        <w:t>III.</w:t>
      </w:r>
      <w:r w:rsidRPr="005E3178">
        <w:rPr>
          <w:rFonts w:hint="eastAsia"/>
          <w:color w:val="000000" w:themeColor="text1"/>
          <w:u w:val="single"/>
          <w:shd w:val="pct15" w:color="auto" w:fill="FFFFFF"/>
          <w:rPrChange w:id="433" w:author="jiuming Lin" w:date="2019-06-28T20:09:00Z">
            <w:rPr>
              <w:rFonts w:hint="eastAsia"/>
              <w:color w:val="000000" w:themeColor="text1"/>
              <w:u w:val="single"/>
            </w:rPr>
          </w:rPrChange>
        </w:rPr>
        <w:t>进口额（</w:t>
      </w:r>
      <w:ins w:id="434" w:author="jiuming Lin" w:date="2019-06-07T19:30:00Z">
        <w:r w:rsidR="00CD0898" w:rsidRPr="005E3178">
          <w:rPr>
            <w:color w:val="000000" w:themeColor="text1"/>
            <w:u w:val="single"/>
            <w:shd w:val="pct15" w:color="auto" w:fill="FFFFFF"/>
            <w:rPrChange w:id="435" w:author="jiuming Lin" w:date="2019-06-28T20:09:00Z">
              <w:rPr>
                <w:color w:val="000000" w:themeColor="text1"/>
                <w:u w:val="single"/>
              </w:rPr>
            </w:rPrChange>
          </w:rPr>
          <w:t>M</w:t>
        </w:r>
      </w:ins>
      <w:del w:id="436" w:author="jiuming Lin" w:date="2019-06-07T19:30:00Z">
        <w:r w:rsidRPr="005E3178" w:rsidDel="00CD0898">
          <w:rPr>
            <w:color w:val="000000" w:themeColor="text1"/>
            <w:u w:val="single"/>
            <w:shd w:val="pct15" w:color="auto" w:fill="FFFFFF"/>
            <w:rPrChange w:id="437" w:author="jiuming Lin" w:date="2019-06-28T20:09:00Z">
              <w:rPr>
                <w:color w:val="000000" w:themeColor="text1"/>
                <w:u w:val="single"/>
              </w:rPr>
            </w:rPrChange>
          </w:rPr>
          <w:delText>N</w:delText>
        </w:r>
      </w:del>
      <w:r w:rsidRPr="005E3178">
        <w:rPr>
          <w:rFonts w:hint="eastAsia"/>
          <w:color w:val="000000" w:themeColor="text1"/>
          <w:u w:val="single"/>
          <w:shd w:val="pct15" w:color="auto" w:fill="FFFFFF"/>
          <w:rPrChange w:id="438" w:author="jiuming Lin" w:date="2019-06-28T20:09:00Z">
            <w:rPr>
              <w:rFonts w:hint="eastAsia"/>
              <w:color w:val="000000" w:themeColor="text1"/>
              <w:u w:val="single"/>
            </w:rPr>
          </w:rPrChange>
        </w:rPr>
        <w:t>）：指从国际部门输入到本国的产品和服务的总价值。</w:t>
      </w:r>
    </w:p>
    <w:p w14:paraId="1A7293EE" w14:textId="73E08507" w:rsidR="001A6326" w:rsidRPr="005E3178" w:rsidDel="00CD0898" w:rsidRDefault="001A6326" w:rsidP="00354223">
      <w:pPr>
        <w:rPr>
          <w:del w:id="439" w:author="jiuming Lin" w:date="2019-06-07T19:30:00Z"/>
          <w:color w:val="00B050"/>
          <w:shd w:val="pct15" w:color="auto" w:fill="FFFFFF"/>
          <w:rPrChange w:id="440" w:author="jiuming Lin" w:date="2019-06-28T20:09:00Z">
            <w:rPr>
              <w:del w:id="441" w:author="jiuming Lin" w:date="2019-06-07T19:30:00Z"/>
              <w:color w:val="00B050"/>
            </w:rPr>
          </w:rPrChange>
        </w:rPr>
      </w:pPr>
      <w:del w:id="442" w:author="jiuming Lin" w:date="2019-06-07T19:30:00Z">
        <w:r w:rsidRPr="005E3178" w:rsidDel="00CD0898">
          <w:rPr>
            <w:color w:val="00B050"/>
            <w:shd w:val="pct15" w:color="auto" w:fill="FFFFFF"/>
            <w:rPrChange w:id="443" w:author="jiuming Lin" w:date="2019-06-28T20:09:00Z">
              <w:rPr>
                <w:color w:val="00B050"/>
              </w:rPr>
            </w:rPrChange>
          </w:rPr>
          <w:delText>#因此，对国际部门而言，</w:delText>
        </w:r>
        <w:r w:rsidRPr="005E3178" w:rsidDel="00CD0898">
          <w:rPr>
            <w:rFonts w:hint="eastAsia"/>
            <w:color w:val="FF0000"/>
            <w:u w:val="single"/>
            <w:shd w:val="pct15" w:color="auto" w:fill="FFFFFF"/>
            <w:rPrChange w:id="444" w:author="jiuming Lin" w:date="2019-06-28T20:09:00Z">
              <w:rPr>
                <w:rFonts w:hint="eastAsia"/>
                <w:color w:val="FF0000"/>
                <w:u w:val="single"/>
              </w:rPr>
            </w:rPrChange>
          </w:rPr>
          <w:delText>只有净出口应计入总支出</w:delText>
        </w:r>
        <w:r w:rsidRPr="005E3178" w:rsidDel="00CD0898">
          <w:rPr>
            <w:rFonts w:hint="eastAsia"/>
            <w:color w:val="00B050"/>
            <w:shd w:val="pct15" w:color="auto" w:fill="FFFFFF"/>
            <w:rPrChange w:id="445" w:author="jiuming Lin" w:date="2019-06-28T20:09:00Z">
              <w:rPr>
                <w:rFonts w:hint="eastAsia"/>
                <w:color w:val="00B050"/>
              </w:rPr>
            </w:rPrChange>
          </w:rPr>
          <w:delText>。</w:delText>
        </w:r>
      </w:del>
    </w:p>
    <w:p w14:paraId="0FD2AA4A" w14:textId="1A0DD724" w:rsidR="001A6326" w:rsidRPr="005E3178" w:rsidRDefault="001A6326" w:rsidP="00354223">
      <w:pPr>
        <w:rPr>
          <w:color w:val="000000" w:themeColor="text1"/>
          <w:shd w:val="pct15" w:color="auto" w:fill="FFFFFF"/>
          <w:rPrChange w:id="446" w:author="jiuming Lin" w:date="2019-06-28T20:09:00Z">
            <w:rPr>
              <w:color w:val="000000" w:themeColor="text1"/>
            </w:rPr>
          </w:rPrChange>
        </w:rPr>
      </w:pPr>
      <w:r w:rsidRPr="005E3178">
        <w:rPr>
          <w:color w:val="000000" w:themeColor="text1"/>
          <w:shd w:val="pct15" w:color="auto" w:fill="FFFFFF"/>
          <w:rPrChange w:id="447" w:author="jiuming Lin" w:date="2019-06-28T20:09:00Z">
            <w:rPr>
              <w:color w:val="000000" w:themeColor="text1"/>
            </w:rPr>
          </w:rPrChange>
        </w:rPr>
        <w:t>IV.公式：</w:t>
      </w:r>
      <w:r w:rsidRPr="005E3178">
        <w:rPr>
          <w:color w:val="FF0000"/>
          <w:highlight w:val="yellow"/>
          <w:u w:val="single"/>
          <w:shd w:val="pct15" w:color="auto" w:fill="FFFFFF"/>
          <w:rPrChange w:id="448" w:author="jiuming Lin" w:date="2019-06-28T20:09:00Z">
            <w:rPr>
              <w:color w:val="FF0000"/>
              <w:highlight w:val="yellow"/>
              <w:u w:val="single"/>
            </w:rPr>
          </w:rPrChange>
        </w:rPr>
        <w:t>NX=X-M</w:t>
      </w:r>
    </w:p>
    <w:p w14:paraId="2239AAB4" w14:textId="77777777" w:rsidR="001A6326" w:rsidRPr="005E3178" w:rsidRDefault="001A6326" w:rsidP="001A6326">
      <w:pPr>
        <w:rPr>
          <w:color w:val="000000" w:themeColor="text1"/>
          <w:u w:val="single"/>
          <w:shd w:val="pct15" w:color="auto" w:fill="FFFFFF"/>
          <w:rPrChange w:id="449" w:author="jiuming Lin" w:date="2019-06-28T20:09:00Z">
            <w:rPr>
              <w:color w:val="000000" w:themeColor="text1"/>
              <w:u w:val="single"/>
            </w:rPr>
          </w:rPrChange>
        </w:rPr>
      </w:pPr>
      <w:r w:rsidRPr="005E3178">
        <w:rPr>
          <w:rFonts w:hint="eastAsia"/>
          <w:color w:val="000000" w:themeColor="text1"/>
          <w:u w:val="single"/>
          <w:shd w:val="pct15" w:color="auto" w:fill="FFFFFF"/>
          <w:rPrChange w:id="450" w:author="jiuming Lin" w:date="2019-06-28T20:09:00Z">
            <w:rPr>
              <w:rFonts w:hint="eastAsia"/>
              <w:color w:val="000000" w:themeColor="text1"/>
              <w:u w:val="single"/>
            </w:rPr>
          </w:rPrChange>
        </w:rPr>
        <w:t>当</w:t>
      </w:r>
      <w:r w:rsidRPr="005E3178">
        <w:rPr>
          <w:color w:val="000000" w:themeColor="text1"/>
          <w:u w:val="single"/>
          <w:shd w:val="pct15" w:color="auto" w:fill="FFFFFF"/>
          <w:rPrChange w:id="451" w:author="jiuming Lin" w:date="2019-06-28T20:09:00Z">
            <w:rPr>
              <w:color w:val="000000" w:themeColor="text1"/>
              <w:u w:val="single"/>
            </w:rPr>
          </w:rPrChange>
        </w:rPr>
        <w:t>NX＞0时，一国经济存在</w:t>
      </w:r>
      <w:r w:rsidRPr="005E3178">
        <w:rPr>
          <w:color w:val="000000" w:themeColor="text1"/>
          <w:highlight w:val="yellow"/>
          <w:u w:val="single"/>
          <w:shd w:val="pct15" w:color="auto" w:fill="FFFFFF"/>
          <w:rPrChange w:id="452" w:author="jiuming Lin" w:date="2019-06-28T20:09:00Z">
            <w:rPr>
              <w:color w:val="000000" w:themeColor="text1"/>
              <w:u w:val="single"/>
            </w:rPr>
          </w:rPrChange>
        </w:rPr>
        <w:t>贸易盈余或贸易顺差</w:t>
      </w:r>
      <w:r w:rsidRPr="005E3178">
        <w:rPr>
          <w:color w:val="000000" w:themeColor="text1"/>
          <w:u w:val="single"/>
          <w:shd w:val="pct15" w:color="auto" w:fill="FFFFFF"/>
          <w:rPrChange w:id="453" w:author="jiuming Lin" w:date="2019-06-28T20:09:00Z">
            <w:rPr>
              <w:color w:val="000000" w:themeColor="text1"/>
              <w:u w:val="single"/>
            </w:rPr>
          </w:rPrChange>
        </w:rPr>
        <w:t>；</w:t>
      </w:r>
    </w:p>
    <w:p w14:paraId="19568CC4" w14:textId="77777777" w:rsidR="001A6326" w:rsidRPr="005E3178" w:rsidRDefault="001A6326" w:rsidP="001A6326">
      <w:pPr>
        <w:rPr>
          <w:color w:val="000000" w:themeColor="text1"/>
          <w:u w:val="single"/>
          <w:shd w:val="pct15" w:color="auto" w:fill="FFFFFF"/>
          <w:rPrChange w:id="454" w:author="jiuming Lin" w:date="2019-06-28T20:09:00Z">
            <w:rPr>
              <w:color w:val="000000" w:themeColor="text1"/>
              <w:u w:val="single"/>
            </w:rPr>
          </w:rPrChange>
        </w:rPr>
      </w:pPr>
      <w:r w:rsidRPr="005E3178">
        <w:rPr>
          <w:rFonts w:hint="eastAsia"/>
          <w:color w:val="000000" w:themeColor="text1"/>
          <w:u w:val="single"/>
          <w:shd w:val="pct15" w:color="auto" w:fill="FFFFFF"/>
          <w:rPrChange w:id="455" w:author="jiuming Lin" w:date="2019-06-28T20:09:00Z">
            <w:rPr>
              <w:rFonts w:hint="eastAsia"/>
              <w:color w:val="000000" w:themeColor="text1"/>
              <w:u w:val="single"/>
            </w:rPr>
          </w:rPrChange>
        </w:rPr>
        <w:t>当</w:t>
      </w:r>
      <w:r w:rsidRPr="005E3178">
        <w:rPr>
          <w:color w:val="000000" w:themeColor="text1"/>
          <w:u w:val="single"/>
          <w:shd w:val="pct15" w:color="auto" w:fill="FFFFFF"/>
          <w:rPrChange w:id="456" w:author="jiuming Lin" w:date="2019-06-28T20:09:00Z">
            <w:rPr>
              <w:color w:val="000000" w:themeColor="text1"/>
              <w:u w:val="single"/>
            </w:rPr>
          </w:rPrChange>
        </w:rPr>
        <w:t>NX＝0时，一国经济达到贸易平衡；</w:t>
      </w:r>
    </w:p>
    <w:p w14:paraId="200350EE" w14:textId="244C2372" w:rsidR="001A6326" w:rsidRPr="005E3178" w:rsidRDefault="001A6326" w:rsidP="001A6326">
      <w:pPr>
        <w:rPr>
          <w:color w:val="000000" w:themeColor="text1"/>
          <w:u w:val="single"/>
          <w:shd w:val="pct15" w:color="auto" w:fill="FFFFFF"/>
          <w:rPrChange w:id="457" w:author="jiuming Lin" w:date="2019-06-28T20:09:00Z">
            <w:rPr>
              <w:color w:val="000000" w:themeColor="text1"/>
              <w:u w:val="single"/>
            </w:rPr>
          </w:rPrChange>
        </w:rPr>
      </w:pPr>
      <w:r w:rsidRPr="005E3178">
        <w:rPr>
          <w:rFonts w:hint="eastAsia"/>
          <w:color w:val="000000" w:themeColor="text1"/>
          <w:u w:val="single"/>
          <w:shd w:val="pct15" w:color="auto" w:fill="FFFFFF"/>
          <w:rPrChange w:id="458" w:author="jiuming Lin" w:date="2019-06-28T20:09:00Z">
            <w:rPr>
              <w:rFonts w:hint="eastAsia"/>
              <w:color w:val="000000" w:themeColor="text1"/>
              <w:u w:val="single"/>
            </w:rPr>
          </w:rPrChange>
        </w:rPr>
        <w:t>当</w:t>
      </w:r>
      <w:r w:rsidRPr="005E3178">
        <w:rPr>
          <w:color w:val="000000" w:themeColor="text1"/>
          <w:u w:val="single"/>
          <w:shd w:val="pct15" w:color="auto" w:fill="FFFFFF"/>
          <w:rPrChange w:id="459" w:author="jiuming Lin" w:date="2019-06-28T20:09:00Z">
            <w:rPr>
              <w:color w:val="000000" w:themeColor="text1"/>
              <w:u w:val="single"/>
            </w:rPr>
          </w:rPrChange>
        </w:rPr>
        <w:t>NX＜0时，一国经济存在贸易赤字或贸易逆差</w:t>
      </w:r>
    </w:p>
    <w:p w14:paraId="17F89C24" w14:textId="14494438" w:rsidR="001A6326" w:rsidRPr="005E3178" w:rsidRDefault="003F3F06" w:rsidP="001A6326">
      <w:pPr>
        <w:rPr>
          <w:color w:val="000000" w:themeColor="text1"/>
          <w:shd w:val="pct15" w:color="auto" w:fill="FFFFFF"/>
          <w:rPrChange w:id="460" w:author="jiuming Lin" w:date="2019-06-28T20:09:00Z">
            <w:rPr>
              <w:color w:val="000000" w:themeColor="text1"/>
            </w:rPr>
          </w:rPrChange>
        </w:rPr>
      </w:pPr>
      <w:r w:rsidRPr="005E3178">
        <w:rPr>
          <w:color w:val="000000" w:themeColor="text1"/>
          <w:shd w:val="pct15" w:color="auto" w:fill="FFFFFF"/>
          <w:rPrChange w:id="461" w:author="jiuming Lin" w:date="2019-06-28T20:09:00Z">
            <w:rPr>
              <w:color w:val="000000" w:themeColor="text1"/>
            </w:rPr>
          </w:rPrChange>
        </w:rPr>
        <w:lastRenderedPageBreak/>
        <w:t>6.支出法公式：</w:t>
      </w:r>
    </w:p>
    <w:p w14:paraId="59CAE5BE" w14:textId="36375163" w:rsidR="003F3F06" w:rsidRPr="005E3178" w:rsidRDefault="003F3F06" w:rsidP="001A6326">
      <w:pPr>
        <w:rPr>
          <w:color w:val="000000" w:themeColor="text1"/>
          <w:highlight w:val="yellow"/>
          <w:u w:val="single"/>
          <w:shd w:val="pct15" w:color="auto" w:fill="FFFFFF"/>
          <w:rPrChange w:id="462" w:author="jiuming Lin" w:date="2019-06-28T20:09:00Z">
            <w:rPr>
              <w:color w:val="000000" w:themeColor="text1"/>
              <w:highlight w:val="yellow"/>
              <w:u w:val="single"/>
            </w:rPr>
          </w:rPrChange>
        </w:rPr>
      </w:pPr>
      <w:r w:rsidRPr="005E3178">
        <w:rPr>
          <w:rFonts w:hint="eastAsia"/>
          <w:color w:val="000000" w:themeColor="text1"/>
          <w:highlight w:val="yellow"/>
          <w:u w:val="single"/>
          <w:shd w:val="pct15" w:color="auto" w:fill="FFFFFF"/>
          <w:rPrChange w:id="463" w:author="jiuming Lin" w:date="2019-06-28T20:09:00Z">
            <w:rPr>
              <w:rFonts w:hint="eastAsia"/>
              <w:color w:val="000000" w:themeColor="text1"/>
              <w:highlight w:val="yellow"/>
              <w:u w:val="single"/>
            </w:rPr>
          </w:rPrChange>
        </w:rPr>
        <w:t>①</w:t>
      </w:r>
      <w:r w:rsidRPr="005E3178">
        <w:rPr>
          <w:color w:val="000000" w:themeColor="text1"/>
          <w:highlight w:val="yellow"/>
          <w:u w:val="single"/>
          <w:shd w:val="pct15" w:color="auto" w:fill="FFFFFF"/>
          <w:rPrChange w:id="464" w:author="jiuming Lin" w:date="2019-06-28T20:09:00Z">
            <w:rPr>
              <w:color w:val="000000" w:themeColor="text1"/>
              <w:highlight w:val="yellow"/>
              <w:u w:val="single"/>
            </w:rPr>
          </w:rPrChange>
        </w:rPr>
        <w:t>GDP=C+I+G+NX</w:t>
      </w:r>
    </w:p>
    <w:p w14:paraId="41A8267A" w14:textId="07DA8168" w:rsidR="003F3F06" w:rsidRPr="005E3178" w:rsidRDefault="003F3F06" w:rsidP="001A6326">
      <w:pPr>
        <w:rPr>
          <w:color w:val="FF0000"/>
          <w:highlight w:val="yellow"/>
          <w:u w:val="single"/>
          <w:shd w:val="pct15" w:color="auto" w:fill="FFFFFF"/>
          <w:rPrChange w:id="465" w:author="jiuming Lin" w:date="2019-06-28T20:09:00Z">
            <w:rPr>
              <w:color w:val="FF0000"/>
              <w:highlight w:val="yellow"/>
              <w:u w:val="single"/>
            </w:rPr>
          </w:rPrChange>
        </w:rPr>
      </w:pPr>
      <w:r w:rsidRPr="005E3178">
        <w:rPr>
          <w:rFonts w:hint="eastAsia"/>
          <w:color w:val="FF0000"/>
          <w:highlight w:val="yellow"/>
          <w:u w:val="single"/>
          <w:shd w:val="pct15" w:color="auto" w:fill="FFFFFF"/>
          <w:rPrChange w:id="466" w:author="jiuming Lin" w:date="2019-06-28T20:09:00Z">
            <w:rPr>
              <w:rFonts w:hint="eastAsia"/>
              <w:color w:val="FF0000"/>
              <w:highlight w:val="yellow"/>
              <w:u w:val="single"/>
            </w:rPr>
          </w:rPrChange>
        </w:rPr>
        <w:t>②</w:t>
      </w:r>
      <w:r w:rsidRPr="005E3178">
        <w:rPr>
          <w:color w:val="FF0000"/>
          <w:highlight w:val="yellow"/>
          <w:u w:val="single"/>
          <w:shd w:val="pct15" w:color="auto" w:fill="FFFFFF"/>
          <w:rPrChange w:id="467" w:author="jiuming Lin" w:date="2019-06-28T20:09:00Z">
            <w:rPr>
              <w:color w:val="FF0000"/>
              <w:highlight w:val="yellow"/>
              <w:u w:val="single"/>
            </w:rPr>
          </w:rPrChange>
        </w:rPr>
        <w:t>Y=C+I+G+NX</w:t>
      </w:r>
    </w:p>
    <w:p w14:paraId="64A31F49" w14:textId="0AE9AB56" w:rsidR="003F3F06" w:rsidRPr="005E3178" w:rsidRDefault="003F3F06" w:rsidP="001A6326">
      <w:pPr>
        <w:rPr>
          <w:color w:val="000000" w:themeColor="text1"/>
          <w:u w:val="single"/>
          <w:shd w:val="pct15" w:color="auto" w:fill="FFFFFF"/>
          <w:rPrChange w:id="468" w:author="jiuming Lin" w:date="2019-06-28T20:09:00Z">
            <w:rPr>
              <w:color w:val="000000" w:themeColor="text1"/>
              <w:u w:val="single"/>
            </w:rPr>
          </w:rPrChange>
        </w:rPr>
      </w:pPr>
      <w:r w:rsidRPr="005E3178">
        <w:rPr>
          <w:rFonts w:hint="eastAsia"/>
          <w:color w:val="000000" w:themeColor="text1"/>
          <w:highlight w:val="yellow"/>
          <w:u w:val="single"/>
          <w:shd w:val="pct15" w:color="auto" w:fill="FFFFFF"/>
          <w:rPrChange w:id="469" w:author="jiuming Lin" w:date="2019-06-28T20:09:00Z">
            <w:rPr>
              <w:rFonts w:hint="eastAsia"/>
              <w:color w:val="000000" w:themeColor="text1"/>
              <w:highlight w:val="yellow"/>
              <w:u w:val="single"/>
            </w:rPr>
          </w:rPrChange>
        </w:rPr>
        <w:t>③总产出</w:t>
      </w:r>
      <w:r w:rsidRPr="005E3178">
        <w:rPr>
          <w:color w:val="000000" w:themeColor="text1"/>
          <w:highlight w:val="yellow"/>
          <w:u w:val="single"/>
          <w:shd w:val="pct15" w:color="auto" w:fill="FFFFFF"/>
          <w:rPrChange w:id="470" w:author="jiuming Lin" w:date="2019-06-28T20:09:00Z">
            <w:rPr>
              <w:color w:val="000000" w:themeColor="text1"/>
              <w:highlight w:val="yellow"/>
              <w:u w:val="single"/>
            </w:rPr>
          </w:rPrChange>
        </w:rPr>
        <w:t xml:space="preserve"> ≡ 总收入 ≡ 总支出</w:t>
      </w:r>
    </w:p>
    <w:p w14:paraId="46893568" w14:textId="1E0CDBA8" w:rsidR="003F3F06" w:rsidRPr="005E3178" w:rsidRDefault="003F3F06" w:rsidP="001A6326">
      <w:pPr>
        <w:rPr>
          <w:color w:val="00B050"/>
          <w:shd w:val="pct15" w:color="auto" w:fill="FFFFFF"/>
          <w:rPrChange w:id="471" w:author="jiuming Lin" w:date="2019-06-28T20:09:00Z">
            <w:rPr>
              <w:color w:val="00B050"/>
            </w:rPr>
          </w:rPrChange>
        </w:rPr>
      </w:pPr>
      <w:r w:rsidRPr="005E3178">
        <w:rPr>
          <w:color w:val="00B050"/>
          <w:shd w:val="pct15" w:color="auto" w:fill="FFFFFF"/>
          <w:rPrChange w:id="472" w:author="jiuming Lin" w:date="2019-06-28T20:09:00Z">
            <w:rPr>
              <w:color w:val="00B050"/>
            </w:rPr>
          </w:rPrChange>
        </w:rPr>
        <w:t>#通常来讲，</w:t>
      </w:r>
      <w:r w:rsidRPr="005E3178">
        <w:rPr>
          <w:color w:val="00B050"/>
          <w:u w:val="single"/>
          <w:shd w:val="pct15" w:color="auto" w:fill="FFFFFF"/>
          <w:rPrChange w:id="473" w:author="jiuming Lin" w:date="2019-06-28T20:09:00Z">
            <w:rPr>
              <w:color w:val="00B050"/>
              <w:u w:val="single"/>
            </w:rPr>
          </w:rPrChange>
        </w:rPr>
        <w:t>C在GDP</w:t>
      </w:r>
      <w:r w:rsidRPr="005E3178">
        <w:rPr>
          <w:rFonts w:hint="eastAsia"/>
          <w:color w:val="00B050"/>
          <w:u w:val="single"/>
          <w:shd w:val="pct15" w:color="auto" w:fill="FFFFFF"/>
          <w:rPrChange w:id="474" w:author="jiuming Lin" w:date="2019-06-28T20:09:00Z">
            <w:rPr>
              <w:rFonts w:hint="eastAsia"/>
              <w:color w:val="00B050"/>
              <w:u w:val="single"/>
            </w:rPr>
          </w:rPrChange>
        </w:rPr>
        <w:t>或</w:t>
      </w:r>
      <w:r w:rsidRPr="005E3178">
        <w:rPr>
          <w:color w:val="00B050"/>
          <w:u w:val="single"/>
          <w:shd w:val="pct15" w:color="auto" w:fill="FFFFFF"/>
          <w:rPrChange w:id="475" w:author="jiuming Lin" w:date="2019-06-28T20:09:00Z">
            <w:rPr>
              <w:color w:val="00B050"/>
              <w:u w:val="single"/>
            </w:rPr>
          </w:rPrChange>
        </w:rPr>
        <w:t>Y中占比最大</w:t>
      </w:r>
      <w:r w:rsidRPr="005E3178">
        <w:rPr>
          <w:rFonts w:hint="eastAsia"/>
          <w:color w:val="00B050"/>
          <w:shd w:val="pct15" w:color="auto" w:fill="FFFFFF"/>
          <w:rPrChange w:id="476" w:author="jiuming Lin" w:date="2019-06-28T20:09:00Z">
            <w:rPr>
              <w:rFonts w:hint="eastAsia"/>
              <w:color w:val="00B050"/>
            </w:rPr>
          </w:rPrChange>
        </w:rPr>
        <w:t>。</w:t>
      </w:r>
    </w:p>
    <w:p w14:paraId="07A3A3DD" w14:textId="6C4BCB14" w:rsidR="00D02F84" w:rsidRPr="005E3178" w:rsidRDefault="003F3F06" w:rsidP="001A6326">
      <w:pPr>
        <w:rPr>
          <w:color w:val="00B050"/>
          <w:shd w:val="pct15" w:color="auto" w:fill="FFFFFF"/>
          <w:rPrChange w:id="477" w:author="jiuming Lin" w:date="2019-06-28T20:09:00Z">
            <w:rPr>
              <w:color w:val="00B050"/>
            </w:rPr>
          </w:rPrChange>
        </w:rPr>
      </w:pPr>
      <w:r w:rsidRPr="005E3178">
        <w:rPr>
          <w:color w:val="00B050"/>
          <w:shd w:val="pct15" w:color="auto" w:fill="FFFFFF"/>
          <w:rPrChange w:id="478" w:author="jiuming Lin" w:date="2019-06-28T20:09:00Z">
            <w:rPr>
              <w:color w:val="00B050"/>
            </w:rPr>
          </w:rPrChange>
        </w:rPr>
        <w:t>#从广义的角度看，宏观经济中的产出、收入与支出是完全等值的，因此公式③成立。</w:t>
      </w:r>
    </w:p>
    <w:p w14:paraId="32BABA0C" w14:textId="4DDCA1B1" w:rsidR="00383FA7" w:rsidRPr="005E3178" w:rsidRDefault="00383FA7" w:rsidP="001A6326">
      <w:pPr>
        <w:rPr>
          <w:color w:val="00B050"/>
          <w:shd w:val="pct15" w:color="auto" w:fill="FFFFFF"/>
          <w:rPrChange w:id="479" w:author="jiuming Lin" w:date="2019-06-28T20:09:00Z">
            <w:rPr>
              <w:color w:val="00B050"/>
            </w:rPr>
          </w:rPrChange>
        </w:rPr>
      </w:pPr>
      <w:r w:rsidRPr="005E3178">
        <w:rPr>
          <w:color w:val="00B050"/>
          <w:shd w:val="pct15" w:color="auto" w:fill="FFFFFF"/>
          <w:rPrChange w:id="480" w:author="jiuming Lin" w:date="2019-06-28T20:09:00Z">
            <w:rPr>
              <w:color w:val="00B050"/>
            </w:rPr>
          </w:rPrChange>
        </w:rPr>
        <w:t>#“大闸蟹证券化”对于GDP</w:t>
      </w:r>
      <w:r w:rsidRPr="005E3178">
        <w:rPr>
          <w:rFonts w:hint="eastAsia"/>
          <w:color w:val="00B050"/>
          <w:shd w:val="pct15" w:color="auto" w:fill="FFFFFF"/>
          <w:rPrChange w:id="481" w:author="jiuming Lin" w:date="2019-06-28T20:09:00Z">
            <w:rPr>
              <w:rFonts w:hint="eastAsia"/>
              <w:color w:val="00B050"/>
            </w:rPr>
          </w:rPrChange>
        </w:rPr>
        <w:t>是没有贡献的。</w:t>
      </w:r>
      <w:r w:rsidR="00904B06" w:rsidRPr="005E3178">
        <w:rPr>
          <w:rFonts w:hint="eastAsia"/>
          <w:color w:val="00B050"/>
          <w:shd w:val="pct15" w:color="auto" w:fill="FFFFFF"/>
          <w:rPrChange w:id="482" w:author="jiuming Lin" w:date="2019-06-28T20:09:00Z">
            <w:rPr>
              <w:rFonts w:hint="eastAsia"/>
              <w:color w:val="00B050"/>
            </w:rPr>
          </w:rPrChange>
        </w:rPr>
        <w:t>只有实卖的大闸蟹才对</w:t>
      </w:r>
      <w:r w:rsidR="00904B06" w:rsidRPr="005E3178">
        <w:rPr>
          <w:color w:val="00B050"/>
          <w:shd w:val="pct15" w:color="auto" w:fill="FFFFFF"/>
          <w:rPrChange w:id="483" w:author="jiuming Lin" w:date="2019-06-28T20:09:00Z">
            <w:rPr>
              <w:color w:val="00B050"/>
            </w:rPr>
          </w:rPrChange>
        </w:rPr>
        <w:t>GDP</w:t>
      </w:r>
      <w:r w:rsidR="00904B06" w:rsidRPr="005E3178">
        <w:rPr>
          <w:rFonts w:hint="eastAsia"/>
          <w:color w:val="00B050"/>
          <w:shd w:val="pct15" w:color="auto" w:fill="FFFFFF"/>
          <w:rPrChange w:id="484" w:author="jiuming Lin" w:date="2019-06-28T20:09:00Z">
            <w:rPr>
              <w:rFonts w:hint="eastAsia"/>
              <w:color w:val="00B050"/>
            </w:rPr>
          </w:rPrChange>
        </w:rPr>
        <w:t>有贡献。</w:t>
      </w:r>
    </w:p>
    <w:p w14:paraId="146449DA" w14:textId="69C7C3DE" w:rsidR="00092727" w:rsidRPr="005E3178" w:rsidRDefault="00092727" w:rsidP="001A6326">
      <w:pPr>
        <w:rPr>
          <w:color w:val="00B050"/>
          <w:shd w:val="pct15" w:color="auto" w:fill="FFFFFF"/>
          <w:rPrChange w:id="485" w:author="jiuming Lin" w:date="2019-06-28T20:09:00Z">
            <w:rPr>
              <w:color w:val="00B050"/>
            </w:rPr>
          </w:rPrChange>
        </w:rPr>
      </w:pPr>
    </w:p>
    <w:p w14:paraId="2FB2078C" w14:textId="05F33AAE" w:rsidR="00092727" w:rsidRPr="005E3178" w:rsidRDefault="00092727" w:rsidP="001A6326">
      <w:pPr>
        <w:rPr>
          <w:b/>
          <w:color w:val="000000" w:themeColor="text1"/>
          <w:shd w:val="pct15" w:color="auto" w:fill="FFFFFF"/>
          <w:rPrChange w:id="486" w:author="jiuming Lin" w:date="2019-06-28T20:09:00Z">
            <w:rPr>
              <w:b/>
              <w:color w:val="000000" w:themeColor="text1"/>
            </w:rPr>
          </w:rPrChange>
        </w:rPr>
      </w:pPr>
      <w:r w:rsidRPr="005E3178">
        <w:rPr>
          <w:rFonts w:hint="eastAsia"/>
          <w:b/>
          <w:color w:val="000000" w:themeColor="text1"/>
          <w:shd w:val="pct15" w:color="auto" w:fill="FFFFFF"/>
          <w:rPrChange w:id="487" w:author="jiuming Lin" w:date="2019-06-28T20:09:00Z">
            <w:rPr>
              <w:rFonts w:hint="eastAsia"/>
              <w:b/>
              <w:color w:val="000000" w:themeColor="text1"/>
            </w:rPr>
          </w:rPrChange>
        </w:rPr>
        <w:t>三、名义</w:t>
      </w:r>
      <w:r w:rsidRPr="005E3178">
        <w:rPr>
          <w:b/>
          <w:color w:val="000000" w:themeColor="text1"/>
          <w:shd w:val="pct15" w:color="auto" w:fill="FFFFFF"/>
          <w:rPrChange w:id="488" w:author="jiuming Lin" w:date="2019-06-28T20:09:00Z">
            <w:rPr>
              <w:b/>
              <w:color w:val="000000" w:themeColor="text1"/>
            </w:rPr>
          </w:rPrChange>
        </w:rPr>
        <w:t>GDP</w:t>
      </w:r>
      <w:r w:rsidRPr="005E3178">
        <w:rPr>
          <w:rFonts w:hint="eastAsia"/>
          <w:b/>
          <w:color w:val="000000" w:themeColor="text1"/>
          <w:shd w:val="pct15" w:color="auto" w:fill="FFFFFF"/>
          <w:rPrChange w:id="489" w:author="jiuming Lin" w:date="2019-06-28T20:09:00Z">
            <w:rPr>
              <w:rFonts w:hint="eastAsia"/>
              <w:b/>
              <w:color w:val="000000" w:themeColor="text1"/>
            </w:rPr>
          </w:rPrChange>
        </w:rPr>
        <w:t>与实际</w:t>
      </w:r>
      <w:r w:rsidRPr="005E3178">
        <w:rPr>
          <w:b/>
          <w:color w:val="000000" w:themeColor="text1"/>
          <w:shd w:val="pct15" w:color="auto" w:fill="FFFFFF"/>
          <w:rPrChange w:id="490" w:author="jiuming Lin" w:date="2019-06-28T20:09:00Z">
            <w:rPr>
              <w:b/>
              <w:color w:val="000000" w:themeColor="text1"/>
            </w:rPr>
          </w:rPrChange>
        </w:rPr>
        <w:t>GDP</w:t>
      </w:r>
    </w:p>
    <w:p w14:paraId="5F1EE413" w14:textId="1B52A4CB" w:rsidR="00092727" w:rsidRPr="005E3178" w:rsidRDefault="00092727" w:rsidP="001A6326">
      <w:pPr>
        <w:rPr>
          <w:color w:val="000000" w:themeColor="text1"/>
          <w:u w:val="single"/>
          <w:shd w:val="pct15" w:color="auto" w:fill="FFFFFF"/>
          <w:rPrChange w:id="491" w:author="jiuming Lin" w:date="2019-06-28T20:09:00Z">
            <w:rPr>
              <w:color w:val="000000" w:themeColor="text1"/>
              <w:u w:val="single"/>
            </w:rPr>
          </w:rPrChange>
        </w:rPr>
      </w:pPr>
      <w:r w:rsidRPr="005E3178">
        <w:rPr>
          <w:color w:val="000000" w:themeColor="text1"/>
          <w:shd w:val="pct15" w:color="auto" w:fill="FFFFFF"/>
          <w:rPrChange w:id="492" w:author="jiuming Lin" w:date="2019-06-28T20:09:00Z">
            <w:rPr>
              <w:color w:val="000000" w:themeColor="text1"/>
            </w:rPr>
          </w:rPrChange>
        </w:rPr>
        <w:t>1.名义GDP</w:t>
      </w:r>
      <w:r w:rsidRPr="005E3178">
        <w:rPr>
          <w:rFonts w:hint="eastAsia"/>
          <w:color w:val="000000" w:themeColor="text1"/>
          <w:shd w:val="pct15" w:color="auto" w:fill="FFFFFF"/>
          <w:rPrChange w:id="493" w:author="jiuming Lin" w:date="2019-06-28T20:09:00Z">
            <w:rPr>
              <w:rFonts w:hint="eastAsia"/>
              <w:color w:val="000000" w:themeColor="text1"/>
            </w:rPr>
          </w:rPrChange>
        </w:rPr>
        <w:t>的概念：</w:t>
      </w:r>
      <w:r w:rsidRPr="005E3178">
        <w:rPr>
          <w:rFonts w:hint="eastAsia"/>
          <w:color w:val="000000" w:themeColor="text1"/>
          <w:u w:val="single"/>
          <w:shd w:val="pct15" w:color="auto" w:fill="FFFFFF"/>
          <w:rPrChange w:id="494" w:author="jiuming Lin" w:date="2019-06-28T20:09:00Z">
            <w:rPr>
              <w:rFonts w:hint="eastAsia"/>
              <w:color w:val="000000" w:themeColor="text1"/>
              <w:u w:val="single"/>
            </w:rPr>
          </w:rPrChange>
        </w:rPr>
        <w:t>名义</w:t>
      </w:r>
      <w:r w:rsidRPr="005E3178">
        <w:rPr>
          <w:color w:val="000000" w:themeColor="text1"/>
          <w:u w:val="single"/>
          <w:shd w:val="pct15" w:color="auto" w:fill="FFFFFF"/>
          <w:rPrChange w:id="495" w:author="jiuming Lin" w:date="2019-06-28T20:09:00Z">
            <w:rPr>
              <w:color w:val="000000" w:themeColor="text1"/>
              <w:u w:val="single"/>
            </w:rPr>
          </w:rPrChange>
        </w:rPr>
        <w:t>GDP是用生产产品和服务的</w:t>
      </w:r>
      <w:r w:rsidRPr="005E3178">
        <w:rPr>
          <w:color w:val="FF0000"/>
          <w:u w:val="single"/>
          <w:shd w:val="pct15" w:color="auto" w:fill="FFFFFF"/>
          <w:rPrChange w:id="496" w:author="jiuming Lin" w:date="2019-06-28T20:09:00Z">
            <w:rPr>
              <w:color w:val="FF0000"/>
              <w:u w:val="single"/>
            </w:rPr>
          </w:rPrChange>
        </w:rPr>
        <w:t>当年价格</w:t>
      </w:r>
      <w:r w:rsidRPr="005E3178">
        <w:rPr>
          <w:color w:val="000000" w:themeColor="text1"/>
          <w:u w:val="single"/>
          <w:shd w:val="pct15" w:color="auto" w:fill="FFFFFF"/>
          <w:rPrChange w:id="497" w:author="jiuming Lin" w:date="2019-06-28T20:09:00Z">
            <w:rPr>
              <w:color w:val="000000" w:themeColor="text1"/>
              <w:u w:val="single"/>
            </w:rPr>
          </w:rPrChange>
        </w:rPr>
        <w:t>计算的全部最终产品和服务的市场价值。</w:t>
      </w:r>
    </w:p>
    <w:p w14:paraId="6A3F859E" w14:textId="606DAA1F" w:rsidR="00701CF2" w:rsidRPr="005E3178" w:rsidRDefault="00092727" w:rsidP="001A6326">
      <w:pPr>
        <w:rPr>
          <w:color w:val="000000" w:themeColor="text1"/>
          <w:shd w:val="pct15" w:color="auto" w:fill="FFFFFF"/>
          <w:rPrChange w:id="498" w:author="jiuming Lin" w:date="2019-06-28T20:09:00Z">
            <w:rPr>
              <w:color w:val="000000" w:themeColor="text1"/>
            </w:rPr>
          </w:rPrChange>
        </w:rPr>
      </w:pPr>
      <w:r w:rsidRPr="005E3178">
        <w:rPr>
          <w:color w:val="000000" w:themeColor="text1"/>
          <w:shd w:val="pct15" w:color="auto" w:fill="FFFFFF"/>
          <w:rPrChange w:id="499" w:author="jiuming Lin" w:date="2019-06-28T20:09:00Z">
            <w:rPr>
              <w:color w:val="000000" w:themeColor="text1"/>
            </w:rPr>
          </w:rPrChange>
        </w:rPr>
        <w:t>2.实际GDP</w:t>
      </w:r>
      <w:r w:rsidR="00996AE5" w:rsidRPr="005E3178">
        <w:rPr>
          <w:rFonts w:hint="eastAsia"/>
          <w:color w:val="000000" w:themeColor="text1"/>
          <w:shd w:val="pct15" w:color="auto" w:fill="FFFFFF"/>
          <w:rPrChange w:id="500" w:author="jiuming Lin" w:date="2019-06-28T20:09:00Z">
            <w:rPr>
              <w:rFonts w:hint="eastAsia"/>
              <w:color w:val="000000" w:themeColor="text1"/>
            </w:rPr>
          </w:rPrChange>
        </w:rPr>
        <w:t>：</w:t>
      </w:r>
    </w:p>
    <w:p w14:paraId="4C88CD85" w14:textId="0C326B18" w:rsidR="00092727" w:rsidRPr="005E3178" w:rsidRDefault="00701CF2" w:rsidP="001A6326">
      <w:pPr>
        <w:rPr>
          <w:color w:val="000000" w:themeColor="text1"/>
          <w:shd w:val="pct15" w:color="auto" w:fill="FFFFFF"/>
          <w:rPrChange w:id="501" w:author="jiuming Lin" w:date="2019-06-28T20:09:00Z">
            <w:rPr>
              <w:color w:val="000000" w:themeColor="text1"/>
            </w:rPr>
          </w:rPrChange>
        </w:rPr>
      </w:pPr>
      <w:r w:rsidRPr="005E3178">
        <w:rPr>
          <w:rFonts w:hint="eastAsia"/>
          <w:color w:val="000000" w:themeColor="text1"/>
          <w:shd w:val="pct15" w:color="auto" w:fill="FFFFFF"/>
          <w:rPrChange w:id="502" w:author="jiuming Lin" w:date="2019-06-28T20:09:00Z">
            <w:rPr>
              <w:rFonts w:hint="eastAsia"/>
              <w:color w:val="000000" w:themeColor="text1"/>
            </w:rPr>
          </w:rPrChange>
        </w:rPr>
        <w:t>①</w:t>
      </w:r>
      <w:r w:rsidR="00092727" w:rsidRPr="005E3178">
        <w:rPr>
          <w:rFonts w:hint="eastAsia"/>
          <w:color w:val="000000" w:themeColor="text1"/>
          <w:shd w:val="pct15" w:color="auto" w:fill="FFFFFF"/>
          <w:rPrChange w:id="503" w:author="jiuming Lin" w:date="2019-06-28T20:09:00Z">
            <w:rPr>
              <w:rFonts w:hint="eastAsia"/>
              <w:color w:val="000000" w:themeColor="text1"/>
            </w:rPr>
          </w:rPrChange>
        </w:rPr>
        <w:t>概念</w:t>
      </w:r>
      <w:r w:rsidR="00660B32" w:rsidRPr="005E3178">
        <w:rPr>
          <w:rFonts w:hint="eastAsia"/>
          <w:color w:val="000000" w:themeColor="text1"/>
          <w:shd w:val="pct15" w:color="auto" w:fill="FFFFFF"/>
          <w:rPrChange w:id="504" w:author="jiuming Lin" w:date="2019-06-28T20:09:00Z">
            <w:rPr>
              <w:rFonts w:hint="eastAsia"/>
              <w:color w:val="000000" w:themeColor="text1"/>
            </w:rPr>
          </w:rPrChange>
        </w:rPr>
        <w:t>和基期的概念</w:t>
      </w:r>
      <w:r w:rsidR="00092727" w:rsidRPr="005E3178">
        <w:rPr>
          <w:rFonts w:hint="eastAsia"/>
          <w:color w:val="000000" w:themeColor="text1"/>
          <w:shd w:val="pct15" w:color="auto" w:fill="FFFFFF"/>
          <w:rPrChange w:id="505" w:author="jiuming Lin" w:date="2019-06-28T20:09:00Z">
            <w:rPr>
              <w:rFonts w:hint="eastAsia"/>
              <w:color w:val="000000" w:themeColor="text1"/>
            </w:rPr>
          </w:rPrChange>
        </w:rPr>
        <w:t>：</w:t>
      </w:r>
      <w:r w:rsidR="00092727" w:rsidRPr="005E3178">
        <w:rPr>
          <w:rFonts w:hint="eastAsia"/>
          <w:color w:val="000000" w:themeColor="text1"/>
          <w:u w:val="single"/>
          <w:shd w:val="pct15" w:color="auto" w:fill="FFFFFF"/>
          <w:rPrChange w:id="506" w:author="jiuming Lin" w:date="2019-06-28T20:09:00Z">
            <w:rPr>
              <w:rFonts w:hint="eastAsia"/>
              <w:color w:val="000000" w:themeColor="text1"/>
              <w:u w:val="single"/>
            </w:rPr>
          </w:rPrChange>
        </w:rPr>
        <w:t>实际</w:t>
      </w:r>
      <w:r w:rsidR="00092727" w:rsidRPr="005E3178">
        <w:rPr>
          <w:color w:val="000000" w:themeColor="text1"/>
          <w:u w:val="single"/>
          <w:shd w:val="pct15" w:color="auto" w:fill="FFFFFF"/>
          <w:rPrChange w:id="507" w:author="jiuming Lin" w:date="2019-06-28T20:09:00Z">
            <w:rPr>
              <w:color w:val="000000" w:themeColor="text1"/>
              <w:u w:val="single"/>
            </w:rPr>
          </w:rPrChange>
        </w:rPr>
        <w:t>GDP是选定某一时期作为</w:t>
      </w:r>
      <w:r w:rsidR="00092727" w:rsidRPr="005E3178">
        <w:rPr>
          <w:color w:val="FF0000"/>
          <w:u w:val="single"/>
          <w:shd w:val="pct15" w:color="auto" w:fill="FFFFFF"/>
          <w:rPrChange w:id="508" w:author="jiuming Lin" w:date="2019-06-28T20:09:00Z">
            <w:rPr>
              <w:color w:val="FF0000"/>
              <w:u w:val="single"/>
            </w:rPr>
          </w:rPrChange>
        </w:rPr>
        <w:t>基期</w:t>
      </w:r>
      <w:r w:rsidR="00092727" w:rsidRPr="005E3178">
        <w:rPr>
          <w:color w:val="000000" w:themeColor="text1"/>
          <w:u w:val="single"/>
          <w:shd w:val="pct15" w:color="auto" w:fill="FFFFFF"/>
          <w:rPrChange w:id="509" w:author="jiuming Lin" w:date="2019-06-28T20:09:00Z">
            <w:rPr>
              <w:color w:val="000000" w:themeColor="text1"/>
              <w:u w:val="single"/>
            </w:rPr>
          </w:rPrChange>
        </w:rPr>
        <w:t>，然后以基期价格核算出的某年所生产的全部最终产品和服务的市场价值。</w:t>
      </w:r>
    </w:p>
    <w:p w14:paraId="19AFB94C" w14:textId="4D683EA6" w:rsidR="00092727" w:rsidRPr="005E3178" w:rsidRDefault="00701CF2" w:rsidP="001A6326">
      <w:pPr>
        <w:rPr>
          <w:color w:val="000000" w:themeColor="text1"/>
          <w:shd w:val="pct15" w:color="auto" w:fill="FFFFFF"/>
          <w:rPrChange w:id="510" w:author="jiuming Lin" w:date="2019-06-28T20:09:00Z">
            <w:rPr>
              <w:color w:val="000000" w:themeColor="text1"/>
            </w:rPr>
          </w:rPrChange>
        </w:rPr>
      </w:pPr>
      <w:r w:rsidRPr="005E3178">
        <w:rPr>
          <w:rFonts w:hint="eastAsia"/>
          <w:color w:val="000000" w:themeColor="text1"/>
          <w:shd w:val="pct15" w:color="auto" w:fill="FFFFFF"/>
          <w:rPrChange w:id="511" w:author="jiuming Lin" w:date="2019-06-28T20:09:00Z">
            <w:rPr>
              <w:rFonts w:hint="eastAsia"/>
              <w:color w:val="000000" w:themeColor="text1"/>
            </w:rPr>
          </w:rPrChange>
        </w:rPr>
        <w:t>②应用：</w:t>
      </w:r>
      <w:r w:rsidR="00092727" w:rsidRPr="005E3178">
        <w:rPr>
          <w:rFonts w:hint="eastAsia"/>
          <w:color w:val="000000" w:themeColor="text1"/>
          <w:shd w:val="pct15" w:color="auto" w:fill="FFFFFF"/>
          <w:rPrChange w:id="512" w:author="jiuming Lin" w:date="2019-06-28T20:09:00Z">
            <w:rPr>
              <w:rFonts w:hint="eastAsia"/>
              <w:color w:val="000000" w:themeColor="text1"/>
            </w:rPr>
          </w:rPrChange>
        </w:rPr>
        <w:t>实际</w:t>
      </w:r>
      <w:r w:rsidR="00092727" w:rsidRPr="005E3178">
        <w:rPr>
          <w:color w:val="000000" w:themeColor="text1"/>
          <w:shd w:val="pct15" w:color="auto" w:fill="FFFFFF"/>
          <w:rPrChange w:id="513" w:author="jiuming Lin" w:date="2019-06-28T20:09:00Z">
            <w:rPr>
              <w:color w:val="000000" w:themeColor="text1"/>
            </w:rPr>
          </w:rPrChange>
        </w:rPr>
        <w:t>GDP剔除了价格影响因素，能够反映实际产量的变动，是一个更明确的经济福利衡量指标。</w:t>
      </w:r>
    </w:p>
    <w:p w14:paraId="24B6C2D9" w14:textId="457163EF" w:rsidR="00092727" w:rsidRPr="005E3178" w:rsidRDefault="00092727" w:rsidP="001A6326">
      <w:pPr>
        <w:rPr>
          <w:color w:val="000000" w:themeColor="text1"/>
          <w:shd w:val="pct15" w:color="auto" w:fill="FFFFFF"/>
          <w:rPrChange w:id="514" w:author="jiuming Lin" w:date="2019-06-28T20:09:00Z">
            <w:rPr>
              <w:color w:val="000000" w:themeColor="text1"/>
            </w:rPr>
          </w:rPrChange>
        </w:rPr>
      </w:pPr>
      <w:r w:rsidRPr="005E3178">
        <w:rPr>
          <w:color w:val="000000" w:themeColor="text1"/>
          <w:shd w:val="pct15" w:color="auto" w:fill="FFFFFF"/>
          <w:rPrChange w:id="515" w:author="jiuming Lin" w:date="2019-06-28T20:09:00Z">
            <w:rPr>
              <w:color w:val="000000" w:themeColor="text1"/>
            </w:rPr>
          </w:rPrChange>
        </w:rPr>
        <w:t>3.</w:t>
      </w:r>
      <w:r w:rsidR="00701CF2" w:rsidRPr="005E3178">
        <w:rPr>
          <w:rFonts w:hint="eastAsia"/>
          <w:color w:val="000000" w:themeColor="text1"/>
          <w:shd w:val="pct15" w:color="auto" w:fill="FFFFFF"/>
          <w:rPrChange w:id="516" w:author="jiuming Lin" w:date="2019-06-28T20:09:00Z">
            <w:rPr>
              <w:rFonts w:hint="eastAsia"/>
              <w:color w:val="000000" w:themeColor="text1"/>
            </w:rPr>
          </w:rPrChange>
        </w:rPr>
        <w:t>人均</w:t>
      </w:r>
      <w:r w:rsidR="00701CF2" w:rsidRPr="005E3178">
        <w:rPr>
          <w:color w:val="000000" w:themeColor="text1"/>
          <w:shd w:val="pct15" w:color="auto" w:fill="FFFFFF"/>
          <w:rPrChange w:id="517" w:author="jiuming Lin" w:date="2019-06-28T20:09:00Z">
            <w:rPr>
              <w:color w:val="000000" w:themeColor="text1"/>
            </w:rPr>
          </w:rPrChange>
        </w:rPr>
        <w:t>GDP</w:t>
      </w:r>
      <w:r w:rsidR="00701CF2" w:rsidRPr="005E3178">
        <w:rPr>
          <w:rFonts w:hint="eastAsia"/>
          <w:color w:val="000000" w:themeColor="text1"/>
          <w:shd w:val="pct15" w:color="auto" w:fill="FFFFFF"/>
          <w:rPrChange w:id="518" w:author="jiuming Lin" w:date="2019-06-28T20:09:00Z">
            <w:rPr>
              <w:rFonts w:hint="eastAsia"/>
              <w:color w:val="000000" w:themeColor="text1"/>
            </w:rPr>
          </w:rPrChange>
        </w:rPr>
        <w:t>：</w:t>
      </w:r>
    </w:p>
    <w:p w14:paraId="2A13A543" w14:textId="2E8902D9" w:rsidR="00701CF2" w:rsidRPr="005E3178" w:rsidRDefault="00701CF2" w:rsidP="001A6326">
      <w:pPr>
        <w:rPr>
          <w:color w:val="000000" w:themeColor="text1"/>
          <w:shd w:val="pct15" w:color="auto" w:fill="FFFFFF"/>
          <w:rPrChange w:id="519" w:author="jiuming Lin" w:date="2019-06-28T20:09:00Z">
            <w:rPr>
              <w:color w:val="000000" w:themeColor="text1"/>
            </w:rPr>
          </w:rPrChange>
        </w:rPr>
      </w:pPr>
      <w:r w:rsidRPr="005E3178">
        <w:rPr>
          <w:rFonts w:hint="eastAsia"/>
          <w:color w:val="000000" w:themeColor="text1"/>
          <w:shd w:val="pct15" w:color="auto" w:fill="FFFFFF"/>
          <w:rPrChange w:id="520" w:author="jiuming Lin" w:date="2019-06-28T20:09:00Z">
            <w:rPr>
              <w:rFonts w:hint="eastAsia"/>
              <w:color w:val="000000" w:themeColor="text1"/>
            </w:rPr>
          </w:rPrChange>
        </w:rPr>
        <w:t>①概念：将一国某一年的实际</w:t>
      </w:r>
      <w:r w:rsidRPr="005E3178">
        <w:rPr>
          <w:color w:val="000000" w:themeColor="text1"/>
          <w:shd w:val="pct15" w:color="auto" w:fill="FFFFFF"/>
          <w:rPrChange w:id="521" w:author="jiuming Lin" w:date="2019-06-28T20:09:00Z">
            <w:rPr>
              <w:color w:val="000000" w:themeColor="text1"/>
            </w:rPr>
          </w:rPrChange>
        </w:rPr>
        <w:t>GDP除以该国人口数，可得到该国该年的人均GDP。</w:t>
      </w:r>
    </w:p>
    <w:p w14:paraId="593F099C" w14:textId="51CC6714" w:rsidR="00701CF2" w:rsidRPr="005E3178" w:rsidRDefault="00701CF2" w:rsidP="001A6326">
      <w:pPr>
        <w:rPr>
          <w:color w:val="000000" w:themeColor="text1"/>
          <w:shd w:val="pct15" w:color="auto" w:fill="FFFFFF"/>
          <w:rPrChange w:id="522" w:author="jiuming Lin" w:date="2019-06-28T20:09:00Z">
            <w:rPr>
              <w:color w:val="000000" w:themeColor="text1"/>
            </w:rPr>
          </w:rPrChange>
        </w:rPr>
      </w:pPr>
      <w:r w:rsidRPr="005E3178">
        <w:rPr>
          <w:rFonts w:hint="eastAsia"/>
          <w:color w:val="000000" w:themeColor="text1"/>
          <w:shd w:val="pct15" w:color="auto" w:fill="FFFFFF"/>
          <w:rPrChange w:id="523" w:author="jiuming Lin" w:date="2019-06-28T20:09:00Z">
            <w:rPr>
              <w:rFonts w:hint="eastAsia"/>
              <w:color w:val="000000" w:themeColor="text1"/>
            </w:rPr>
          </w:rPrChange>
        </w:rPr>
        <w:t>②</w:t>
      </w:r>
      <w:r w:rsidR="00996AE5" w:rsidRPr="005E3178">
        <w:rPr>
          <w:rFonts w:hint="eastAsia"/>
          <w:color w:val="000000" w:themeColor="text1"/>
          <w:shd w:val="pct15" w:color="auto" w:fill="FFFFFF"/>
          <w:rPrChange w:id="524" w:author="jiuming Lin" w:date="2019-06-28T20:09:00Z">
            <w:rPr>
              <w:rFonts w:hint="eastAsia"/>
              <w:color w:val="000000" w:themeColor="text1"/>
            </w:rPr>
          </w:rPrChange>
        </w:rPr>
        <w:t>人均实际</w:t>
      </w:r>
      <w:r w:rsidR="00996AE5" w:rsidRPr="005E3178">
        <w:rPr>
          <w:color w:val="000000" w:themeColor="text1"/>
          <w:shd w:val="pct15" w:color="auto" w:fill="FFFFFF"/>
          <w:rPrChange w:id="525" w:author="jiuming Lin" w:date="2019-06-28T20:09:00Z">
            <w:rPr>
              <w:color w:val="000000" w:themeColor="text1"/>
            </w:rPr>
          </w:rPrChange>
        </w:rPr>
        <w:t>GDP</w:t>
      </w:r>
      <w:r w:rsidR="00996AE5" w:rsidRPr="005E3178">
        <w:rPr>
          <w:rFonts w:hint="eastAsia"/>
          <w:color w:val="000000" w:themeColor="text1"/>
          <w:shd w:val="pct15" w:color="auto" w:fill="FFFFFF"/>
          <w:rPrChange w:id="526" w:author="jiuming Lin" w:date="2019-06-28T20:09:00Z">
            <w:rPr>
              <w:rFonts w:hint="eastAsia"/>
              <w:color w:val="000000" w:themeColor="text1"/>
            </w:rPr>
          </w:rPrChange>
        </w:rPr>
        <w:t>的</w:t>
      </w:r>
      <w:r w:rsidRPr="005E3178">
        <w:rPr>
          <w:rFonts w:hint="eastAsia"/>
          <w:color w:val="000000" w:themeColor="text1"/>
          <w:shd w:val="pct15" w:color="auto" w:fill="FFFFFF"/>
          <w:rPrChange w:id="527" w:author="jiuming Lin" w:date="2019-06-28T20:09:00Z">
            <w:rPr>
              <w:rFonts w:hint="eastAsia"/>
              <w:color w:val="000000" w:themeColor="text1"/>
            </w:rPr>
          </w:rPrChange>
        </w:rPr>
        <w:t>应用：</w:t>
      </w:r>
      <w:r w:rsidR="00996AE5" w:rsidRPr="005E3178">
        <w:rPr>
          <w:rFonts w:hint="eastAsia"/>
          <w:color w:val="000000" w:themeColor="text1"/>
          <w:shd w:val="pct15" w:color="auto" w:fill="FFFFFF"/>
          <w:rPrChange w:id="528" w:author="jiuming Lin" w:date="2019-06-28T20:09:00Z">
            <w:rPr>
              <w:rFonts w:hint="eastAsia"/>
              <w:color w:val="000000" w:themeColor="text1"/>
            </w:rPr>
          </w:rPrChange>
        </w:rPr>
        <w:t>人均实际</w:t>
      </w:r>
      <w:r w:rsidR="00996AE5" w:rsidRPr="005E3178">
        <w:rPr>
          <w:color w:val="000000" w:themeColor="text1"/>
          <w:shd w:val="pct15" w:color="auto" w:fill="FFFFFF"/>
          <w:rPrChange w:id="529" w:author="jiuming Lin" w:date="2019-06-28T20:09:00Z">
            <w:rPr>
              <w:color w:val="000000" w:themeColor="text1"/>
            </w:rPr>
          </w:rPrChange>
        </w:rPr>
        <w:t>GDP既可以被用来纵向比较一国经济在不同时期的发展状况，又可以用来横向比较不同国家的生活水平差异。</w:t>
      </w:r>
    </w:p>
    <w:p w14:paraId="299B3CD7" w14:textId="26D39416" w:rsidR="00CF51D3" w:rsidRPr="005E3178" w:rsidRDefault="00CF51D3" w:rsidP="001A6326">
      <w:pPr>
        <w:rPr>
          <w:color w:val="000000" w:themeColor="text1"/>
          <w:u w:val="single"/>
          <w:shd w:val="pct15" w:color="auto" w:fill="FFFFFF"/>
          <w:rPrChange w:id="530" w:author="jiuming Lin" w:date="2019-06-28T20:09:00Z">
            <w:rPr>
              <w:color w:val="000000" w:themeColor="text1"/>
              <w:u w:val="single"/>
            </w:rPr>
          </w:rPrChange>
        </w:rPr>
      </w:pPr>
      <w:r w:rsidRPr="005E3178">
        <w:rPr>
          <w:color w:val="000000" w:themeColor="text1"/>
          <w:u w:val="single"/>
          <w:shd w:val="pct15" w:color="auto" w:fill="FFFFFF"/>
          <w:rPrChange w:id="531" w:author="jiuming Lin" w:date="2019-06-28T20:09:00Z">
            <w:rPr>
              <w:color w:val="000000" w:themeColor="text1"/>
              <w:u w:val="single"/>
            </w:rPr>
          </w:rPrChange>
        </w:rPr>
        <w:t>4.购买力平价（Purchasing Power Parity</w:t>
      </w:r>
      <w:r w:rsidRPr="005E3178">
        <w:rPr>
          <w:rFonts w:hint="eastAsia"/>
          <w:color w:val="000000" w:themeColor="text1"/>
          <w:u w:val="single"/>
          <w:shd w:val="pct15" w:color="auto" w:fill="FFFFFF"/>
          <w:rPrChange w:id="532" w:author="jiuming Lin" w:date="2019-06-28T20:09:00Z">
            <w:rPr>
              <w:rFonts w:hint="eastAsia"/>
              <w:color w:val="000000" w:themeColor="text1"/>
              <w:u w:val="single"/>
            </w:rPr>
          </w:rPrChange>
        </w:rPr>
        <w:t>，简称</w:t>
      </w:r>
      <w:r w:rsidRPr="005E3178">
        <w:rPr>
          <w:color w:val="000000" w:themeColor="text1"/>
          <w:u w:val="single"/>
          <w:shd w:val="pct15" w:color="auto" w:fill="FFFFFF"/>
          <w:rPrChange w:id="533" w:author="jiuming Lin" w:date="2019-06-28T20:09:00Z">
            <w:rPr>
              <w:color w:val="000000" w:themeColor="text1"/>
              <w:u w:val="single"/>
            </w:rPr>
          </w:rPrChange>
        </w:rPr>
        <w:t>PPP</w:t>
      </w:r>
      <w:r w:rsidRPr="005E3178">
        <w:rPr>
          <w:rFonts w:hint="eastAsia"/>
          <w:color w:val="000000" w:themeColor="text1"/>
          <w:u w:val="single"/>
          <w:shd w:val="pct15" w:color="auto" w:fill="FFFFFF"/>
          <w:rPrChange w:id="534" w:author="jiuming Lin" w:date="2019-06-28T20:09:00Z">
            <w:rPr>
              <w:rFonts w:hint="eastAsia"/>
              <w:color w:val="000000" w:themeColor="text1"/>
              <w:u w:val="single"/>
            </w:rPr>
          </w:rPrChange>
        </w:rPr>
        <w:t>）：</w:t>
      </w:r>
    </w:p>
    <w:p w14:paraId="1DE4CC9D" w14:textId="3F31CCD4" w:rsidR="00CF51D3" w:rsidRPr="005E3178" w:rsidRDefault="00CF51D3" w:rsidP="001A6326">
      <w:pPr>
        <w:rPr>
          <w:color w:val="000000" w:themeColor="text1"/>
          <w:u w:val="single"/>
          <w:shd w:val="pct15" w:color="auto" w:fill="FFFFFF"/>
          <w:rPrChange w:id="535" w:author="jiuming Lin" w:date="2019-06-28T20:09:00Z">
            <w:rPr>
              <w:color w:val="000000" w:themeColor="text1"/>
              <w:u w:val="single"/>
            </w:rPr>
          </w:rPrChange>
        </w:rPr>
      </w:pPr>
      <w:r w:rsidRPr="005E3178">
        <w:rPr>
          <w:rFonts w:hint="eastAsia"/>
          <w:color w:val="000000" w:themeColor="text1"/>
          <w:u w:val="single"/>
          <w:shd w:val="pct15" w:color="auto" w:fill="FFFFFF"/>
          <w:rPrChange w:id="536" w:author="jiuming Lin" w:date="2019-06-28T20:09:00Z">
            <w:rPr>
              <w:rFonts w:hint="eastAsia"/>
              <w:color w:val="000000" w:themeColor="text1"/>
              <w:u w:val="single"/>
            </w:rPr>
          </w:rPrChange>
        </w:rPr>
        <w:t>①概念：</w:t>
      </w:r>
      <w:r w:rsidRPr="005E3178">
        <w:rPr>
          <w:color w:val="000000" w:themeColor="text1"/>
          <w:u w:val="single"/>
          <w:shd w:val="pct15" w:color="auto" w:fill="FFFFFF"/>
          <w:rPrChange w:id="537" w:author="jiuming Lin" w:date="2019-06-28T20:09:00Z">
            <w:rPr>
              <w:color w:val="000000" w:themeColor="text1"/>
              <w:u w:val="single"/>
            </w:rPr>
          </w:rPrChange>
        </w:rPr>
        <w:t>以实际购买力计算的两个国家不同货币之间的比例</w:t>
      </w:r>
      <w:r w:rsidRPr="005E3178">
        <w:rPr>
          <w:rFonts w:hint="eastAsia"/>
          <w:color w:val="000000" w:themeColor="text1"/>
          <w:u w:val="single"/>
          <w:shd w:val="pct15" w:color="auto" w:fill="FFFFFF"/>
          <w:rPrChange w:id="538" w:author="jiuming Lin" w:date="2019-06-28T20:09:00Z">
            <w:rPr>
              <w:rFonts w:hint="eastAsia"/>
              <w:color w:val="000000" w:themeColor="text1"/>
              <w:u w:val="single"/>
            </w:rPr>
          </w:rPrChange>
        </w:rPr>
        <w:t>。</w:t>
      </w:r>
    </w:p>
    <w:p w14:paraId="748BBBC0" w14:textId="3E6B68EC" w:rsidR="00CF51D3" w:rsidRPr="005E3178" w:rsidRDefault="00CF51D3" w:rsidP="001A6326">
      <w:pPr>
        <w:rPr>
          <w:color w:val="000000" w:themeColor="text1"/>
          <w:u w:val="single"/>
          <w:shd w:val="pct15" w:color="auto" w:fill="FFFFFF"/>
          <w:rPrChange w:id="539" w:author="jiuming Lin" w:date="2019-06-28T20:09:00Z">
            <w:rPr>
              <w:color w:val="000000" w:themeColor="text1"/>
              <w:u w:val="single"/>
            </w:rPr>
          </w:rPrChange>
        </w:rPr>
      </w:pPr>
      <w:r w:rsidRPr="005E3178">
        <w:rPr>
          <w:rFonts w:hint="eastAsia"/>
          <w:color w:val="000000" w:themeColor="text1"/>
          <w:u w:val="single"/>
          <w:shd w:val="pct15" w:color="auto" w:fill="FFFFFF"/>
          <w:rPrChange w:id="540" w:author="jiuming Lin" w:date="2019-06-28T20:09:00Z">
            <w:rPr>
              <w:rFonts w:hint="eastAsia"/>
              <w:color w:val="000000" w:themeColor="text1"/>
              <w:u w:val="single"/>
            </w:rPr>
          </w:rPrChange>
        </w:rPr>
        <w:t>②计算方法：选取典型的商品与劳务作为比较样本，再用两个国家不同的货币与市场价格分别加权计算样本的价格总额，价格总额的比例就是体现两国货币实际购买力的换算率，即购买力平价。</w:t>
      </w:r>
    </w:p>
    <w:p w14:paraId="6DE8BFB7" w14:textId="43A52068" w:rsidR="00CF51D3" w:rsidRPr="005E3178" w:rsidDel="00D1282B" w:rsidRDefault="00D1282B" w:rsidP="001A6326">
      <w:pPr>
        <w:rPr>
          <w:del w:id="541" w:author="jiuming Lin" w:date="2019-06-07T19:31:00Z"/>
          <w:color w:val="0070C0"/>
          <w:shd w:val="pct15" w:color="auto" w:fill="FFFFFF"/>
          <w:rPrChange w:id="542" w:author="jiuming Lin" w:date="2019-06-28T20:09:00Z">
            <w:rPr>
              <w:del w:id="543" w:author="jiuming Lin" w:date="2019-06-07T19:31:00Z"/>
              <w:color w:val="0070C0"/>
            </w:rPr>
          </w:rPrChange>
        </w:rPr>
      </w:pPr>
      <w:ins w:id="544" w:author="jiuming Lin" w:date="2019-06-11T18:22:00Z">
        <w:r w:rsidRPr="005E3178">
          <w:rPr>
            <w:color w:val="000000" w:themeColor="text1"/>
            <w:shd w:val="pct15" w:color="auto" w:fill="FFFFFF"/>
            <w:rPrChange w:id="545" w:author="jiuming Lin" w:date="2019-06-28T20:09:00Z">
              <w:rPr>
                <w:color w:val="000000" w:themeColor="text1"/>
              </w:rPr>
            </w:rPrChange>
          </w:rPr>
          <w:t>5.</w:t>
        </w:r>
      </w:ins>
      <w:ins w:id="546" w:author="jiuming Lin" w:date="2019-06-11T18:23:00Z">
        <w:r w:rsidRPr="005E3178">
          <w:rPr>
            <w:rFonts w:hint="eastAsia"/>
            <w:color w:val="000000" w:themeColor="text1"/>
            <w:shd w:val="pct15" w:color="auto" w:fill="FFFFFF"/>
            <w:rPrChange w:id="547" w:author="jiuming Lin" w:date="2019-06-28T20:09:00Z">
              <w:rPr>
                <w:rFonts w:hint="eastAsia"/>
                <w:color w:val="000000" w:themeColor="text1"/>
              </w:rPr>
            </w:rPrChange>
          </w:rPr>
          <w:t>一国</w:t>
        </w:r>
        <w:r w:rsidRPr="005E3178">
          <w:rPr>
            <w:color w:val="000000" w:themeColor="text1"/>
            <w:shd w:val="pct15" w:color="auto" w:fill="FFFFFF"/>
            <w:rPrChange w:id="548" w:author="jiuming Lin" w:date="2019-06-28T20:09:00Z">
              <w:rPr>
                <w:color w:val="000000" w:themeColor="text1"/>
              </w:rPr>
            </w:rPrChange>
          </w:rPr>
          <w:t>GDP</w:t>
        </w:r>
        <w:r w:rsidRPr="005E3178">
          <w:rPr>
            <w:rFonts w:hint="eastAsia"/>
            <w:color w:val="000000" w:themeColor="text1"/>
            <w:shd w:val="pct15" w:color="auto" w:fill="FFFFFF"/>
            <w:rPrChange w:id="549" w:author="jiuming Lin" w:date="2019-06-28T20:09:00Z">
              <w:rPr>
                <w:rFonts w:hint="eastAsia"/>
                <w:color w:val="000000" w:themeColor="text1"/>
              </w:rPr>
            </w:rPrChange>
          </w:rPr>
          <w:t>变动的因素：①所生产的产品和服务的数量的变动②产品和服务的价格的变动。</w:t>
        </w:r>
      </w:ins>
      <w:del w:id="550" w:author="jiuming Lin" w:date="2019-06-07T19:31:00Z">
        <w:r w:rsidR="00CF51D3" w:rsidRPr="005E3178" w:rsidDel="00CD0898">
          <w:rPr>
            <w:rFonts w:hint="eastAsia"/>
            <w:color w:val="0070C0"/>
            <w:shd w:val="pct15" w:color="auto" w:fill="FFFFFF"/>
            <w:rPrChange w:id="551" w:author="jiuming Lin" w:date="2019-06-28T20:09:00Z">
              <w:rPr>
                <w:rFonts w:hint="eastAsia"/>
                <w:color w:val="0070C0"/>
              </w:rPr>
            </w:rPrChange>
          </w:rPr>
          <w:delText>如果中国市场上用人民币购买大米为每吨</w:delText>
        </w:r>
        <w:r w:rsidR="00CF51D3" w:rsidRPr="005E3178" w:rsidDel="00CD0898">
          <w:rPr>
            <w:color w:val="0070C0"/>
            <w:shd w:val="pct15" w:color="auto" w:fill="FFFFFF"/>
            <w:rPrChange w:id="552" w:author="jiuming Lin" w:date="2019-06-28T20:09:00Z">
              <w:rPr>
                <w:color w:val="0070C0"/>
              </w:rPr>
            </w:rPrChange>
          </w:rPr>
          <w:delText>2000元、猪肉为每吨10000元、29英寸彩色电视机为每台8000元、2.8立升排气量的轿车为每辆100000元，购买价格总额为120000元；美国市场上用美元购买大米为每吨4000元、猪肉为每吨20000元、29英寸彩色电视机为每台1000元、2.8立升排气量的轿车为每辆5000元，购买价格总额为30000元。那么按购买力平价计算的美元与人民币的换算比例应为1美元 = 4元人民币。</w:delText>
        </w:r>
      </w:del>
    </w:p>
    <w:p w14:paraId="288A8F48" w14:textId="77777777" w:rsidR="00D1282B" w:rsidRPr="005E3178" w:rsidRDefault="00D1282B" w:rsidP="001A6326">
      <w:pPr>
        <w:rPr>
          <w:ins w:id="553" w:author="jiuming Lin" w:date="2019-06-11T18:22:00Z"/>
          <w:color w:val="0070C0"/>
          <w:shd w:val="pct15" w:color="auto" w:fill="FFFFFF"/>
          <w:rPrChange w:id="554" w:author="jiuming Lin" w:date="2019-06-28T20:09:00Z">
            <w:rPr>
              <w:ins w:id="555" w:author="jiuming Lin" w:date="2019-06-11T18:22:00Z"/>
              <w:color w:val="0070C0"/>
            </w:rPr>
          </w:rPrChange>
        </w:rPr>
      </w:pPr>
    </w:p>
    <w:p w14:paraId="49BDE369" w14:textId="14CA0319" w:rsidR="00CF51D3" w:rsidRPr="005E3178" w:rsidRDefault="00CF51D3" w:rsidP="001A6326">
      <w:pPr>
        <w:rPr>
          <w:color w:val="0070C0"/>
          <w:shd w:val="pct15" w:color="auto" w:fill="FFFFFF"/>
          <w:rPrChange w:id="556" w:author="jiuming Lin" w:date="2019-06-28T20:09:00Z">
            <w:rPr>
              <w:color w:val="0070C0"/>
            </w:rPr>
          </w:rPrChange>
        </w:rPr>
      </w:pPr>
    </w:p>
    <w:p w14:paraId="47C373B4" w14:textId="69643E29" w:rsidR="00EF1C5C" w:rsidRPr="005E3178" w:rsidRDefault="00FD0E30" w:rsidP="001A6326">
      <w:pPr>
        <w:rPr>
          <w:b/>
          <w:color w:val="000000" w:themeColor="text1"/>
          <w:shd w:val="pct15" w:color="auto" w:fill="FFFFFF"/>
          <w:rPrChange w:id="557" w:author="jiuming Lin" w:date="2019-06-28T20:09:00Z">
            <w:rPr>
              <w:b/>
              <w:color w:val="000000" w:themeColor="text1"/>
            </w:rPr>
          </w:rPrChange>
        </w:rPr>
      </w:pPr>
      <w:r w:rsidRPr="005E3178">
        <w:rPr>
          <w:rFonts w:hint="eastAsia"/>
          <w:b/>
          <w:color w:val="000000" w:themeColor="text1"/>
          <w:shd w:val="pct15" w:color="auto" w:fill="FFFFFF"/>
          <w:rPrChange w:id="558" w:author="jiuming Lin" w:date="2019-06-28T20:09:00Z">
            <w:rPr>
              <w:rFonts w:hint="eastAsia"/>
              <w:b/>
              <w:color w:val="000000" w:themeColor="text1"/>
            </w:rPr>
          </w:rPrChange>
        </w:rPr>
        <w:t>四、</w:t>
      </w:r>
      <w:r w:rsidR="00EF1C5C" w:rsidRPr="005E3178">
        <w:rPr>
          <w:rFonts w:hint="eastAsia"/>
          <w:b/>
          <w:color w:val="000000" w:themeColor="text1"/>
          <w:shd w:val="pct15" w:color="auto" w:fill="FFFFFF"/>
          <w:rPrChange w:id="559" w:author="jiuming Lin" w:date="2019-06-28T20:09:00Z">
            <w:rPr>
              <w:rFonts w:hint="eastAsia"/>
              <w:b/>
              <w:color w:val="000000" w:themeColor="text1"/>
            </w:rPr>
          </w:rPrChange>
        </w:rPr>
        <w:t>与</w:t>
      </w:r>
      <w:r w:rsidR="00EF1C5C" w:rsidRPr="005E3178">
        <w:rPr>
          <w:b/>
          <w:color w:val="000000" w:themeColor="text1"/>
          <w:shd w:val="pct15" w:color="auto" w:fill="FFFFFF"/>
          <w:rPrChange w:id="560" w:author="jiuming Lin" w:date="2019-06-28T20:09:00Z">
            <w:rPr>
              <w:b/>
              <w:color w:val="000000" w:themeColor="text1"/>
            </w:rPr>
          </w:rPrChange>
        </w:rPr>
        <w:t>GDP</w:t>
      </w:r>
      <w:r w:rsidR="00EF1C5C" w:rsidRPr="005E3178">
        <w:rPr>
          <w:rFonts w:hint="eastAsia"/>
          <w:b/>
          <w:color w:val="000000" w:themeColor="text1"/>
          <w:shd w:val="pct15" w:color="auto" w:fill="FFFFFF"/>
          <w:rPrChange w:id="561" w:author="jiuming Lin" w:date="2019-06-28T20:09:00Z">
            <w:rPr>
              <w:rFonts w:hint="eastAsia"/>
              <w:b/>
              <w:color w:val="000000" w:themeColor="text1"/>
            </w:rPr>
          </w:rPrChange>
        </w:rPr>
        <w:t>相关的其他指标</w:t>
      </w:r>
    </w:p>
    <w:p w14:paraId="23CD0229" w14:textId="233EA872" w:rsidR="00CF51D3" w:rsidRPr="005E3178" w:rsidRDefault="00EF1C5C" w:rsidP="001A6326">
      <w:pPr>
        <w:rPr>
          <w:color w:val="000000" w:themeColor="text1"/>
          <w:shd w:val="pct15" w:color="auto" w:fill="FFFFFF"/>
          <w:rPrChange w:id="562" w:author="jiuming Lin" w:date="2019-06-28T20:09:00Z">
            <w:rPr>
              <w:color w:val="000000" w:themeColor="text1"/>
            </w:rPr>
          </w:rPrChange>
        </w:rPr>
      </w:pPr>
      <w:r w:rsidRPr="005E3178">
        <w:rPr>
          <w:color w:val="000000" w:themeColor="text1"/>
          <w:shd w:val="pct15" w:color="auto" w:fill="FFFFFF"/>
          <w:rPrChange w:id="563" w:author="jiuming Lin" w:date="2019-06-28T20:09:00Z">
            <w:rPr>
              <w:color w:val="000000" w:themeColor="text1"/>
            </w:rPr>
          </w:rPrChange>
        </w:rPr>
        <w:t>1.国民生产总值（</w:t>
      </w:r>
      <w:r w:rsidR="00473E50" w:rsidRPr="005E3178">
        <w:rPr>
          <w:color w:val="000000" w:themeColor="text1"/>
          <w:shd w:val="pct15" w:color="auto" w:fill="FFFFFF"/>
          <w:rPrChange w:id="564" w:author="jiuming Lin" w:date="2019-06-28T20:09:00Z">
            <w:rPr>
              <w:color w:val="000000" w:themeColor="text1"/>
            </w:rPr>
          </w:rPrChange>
        </w:rPr>
        <w:t>Gross National Product ，简称</w:t>
      </w:r>
      <w:r w:rsidRPr="005E3178">
        <w:rPr>
          <w:color w:val="FF0000"/>
          <w:shd w:val="pct15" w:color="auto" w:fill="FFFFFF"/>
          <w:rPrChange w:id="565" w:author="jiuming Lin" w:date="2019-06-28T20:09:00Z">
            <w:rPr>
              <w:color w:val="FF0000"/>
            </w:rPr>
          </w:rPrChange>
        </w:rPr>
        <w:t>GNP</w:t>
      </w:r>
      <w:r w:rsidRPr="005E3178">
        <w:rPr>
          <w:rFonts w:hint="eastAsia"/>
          <w:color w:val="000000" w:themeColor="text1"/>
          <w:shd w:val="pct15" w:color="auto" w:fill="FFFFFF"/>
          <w:rPrChange w:id="566" w:author="jiuming Lin" w:date="2019-06-28T20:09:00Z">
            <w:rPr>
              <w:rFonts w:hint="eastAsia"/>
              <w:color w:val="000000" w:themeColor="text1"/>
            </w:rPr>
          </w:rPrChange>
        </w:rPr>
        <w:t>）：</w:t>
      </w:r>
    </w:p>
    <w:p w14:paraId="4C51FE1B" w14:textId="5DB962E7" w:rsidR="00EF1C5C" w:rsidRPr="005E3178" w:rsidRDefault="00EF1C5C" w:rsidP="001A6326">
      <w:pPr>
        <w:rPr>
          <w:color w:val="000000" w:themeColor="text1"/>
          <w:shd w:val="pct15" w:color="auto" w:fill="FFFFFF"/>
          <w:rPrChange w:id="567" w:author="jiuming Lin" w:date="2019-06-28T20:09:00Z">
            <w:rPr>
              <w:color w:val="000000" w:themeColor="text1"/>
            </w:rPr>
          </w:rPrChange>
        </w:rPr>
      </w:pPr>
      <w:r w:rsidRPr="005E3178">
        <w:rPr>
          <w:rFonts w:hint="eastAsia"/>
          <w:color w:val="000000" w:themeColor="text1"/>
          <w:shd w:val="pct15" w:color="auto" w:fill="FFFFFF"/>
          <w:rPrChange w:id="568" w:author="jiuming Lin" w:date="2019-06-28T20:09:00Z">
            <w:rPr>
              <w:rFonts w:hint="eastAsia"/>
              <w:color w:val="000000" w:themeColor="text1"/>
            </w:rPr>
          </w:rPrChange>
        </w:rPr>
        <w:t>①概念：是指经济社会（一国或地区）成员在一定时期运用生产要素所生产的全部最终产品和服务的市场价值。</w:t>
      </w:r>
    </w:p>
    <w:p w14:paraId="2C141103" w14:textId="57430E1F" w:rsidR="00EF1C5C" w:rsidRPr="005E3178" w:rsidDel="008F6536" w:rsidRDefault="00EF1C5C" w:rsidP="001A6326">
      <w:pPr>
        <w:rPr>
          <w:del w:id="569" w:author="jiuming Lin" w:date="2019-06-07T19:31:00Z"/>
          <w:color w:val="00B050"/>
          <w:shd w:val="pct15" w:color="auto" w:fill="FFFFFF"/>
          <w:rPrChange w:id="570" w:author="jiuming Lin" w:date="2019-06-28T20:09:00Z">
            <w:rPr>
              <w:del w:id="571" w:author="jiuming Lin" w:date="2019-06-07T19:31:00Z"/>
              <w:color w:val="00B050"/>
            </w:rPr>
          </w:rPrChange>
        </w:rPr>
      </w:pPr>
      <w:del w:id="572" w:author="jiuming Lin" w:date="2019-06-07T19:31:00Z">
        <w:r w:rsidRPr="005E3178" w:rsidDel="008F6536">
          <w:rPr>
            <w:color w:val="00B050"/>
            <w:shd w:val="pct15" w:color="auto" w:fill="FFFFFF"/>
            <w:rPrChange w:id="573" w:author="jiuming Lin" w:date="2019-06-28T20:09:00Z">
              <w:rPr>
                <w:color w:val="00B050"/>
              </w:rPr>
            </w:rPrChange>
          </w:rPr>
          <w:delText xml:space="preserve"># </w:delText>
        </w:r>
        <w:r w:rsidRPr="005E3178" w:rsidDel="008F6536">
          <w:rPr>
            <w:color w:val="00B050"/>
            <w:u w:val="single"/>
            <w:shd w:val="pct15" w:color="auto" w:fill="FFFFFF"/>
            <w:rPrChange w:id="574" w:author="jiuming Lin" w:date="2019-06-28T20:09:00Z">
              <w:rPr>
                <w:color w:val="00B050"/>
                <w:u w:val="single"/>
              </w:rPr>
            </w:rPrChange>
          </w:rPr>
          <w:delText>GNP的核算遵循国民原则</w:delText>
        </w:r>
        <w:r w:rsidRPr="005E3178" w:rsidDel="008F6536">
          <w:rPr>
            <w:color w:val="00B050"/>
            <w:shd w:val="pct15" w:color="auto" w:fill="FFFFFF"/>
            <w:rPrChange w:id="575" w:author="jiuming Lin" w:date="2019-06-28T20:09:00Z">
              <w:rPr>
                <w:color w:val="00B050"/>
              </w:rPr>
            </w:rPrChange>
          </w:rPr>
          <w:delText>，即凡是本国国民所创造的收入，不管生产要素是否在国内，都被计入本国GNP中。</w:delText>
        </w:r>
      </w:del>
    </w:p>
    <w:p w14:paraId="3CCA9046" w14:textId="7DC58DCA" w:rsidR="00EF1C5C" w:rsidRPr="005E3178" w:rsidRDefault="00EF1C5C" w:rsidP="001A6326">
      <w:pPr>
        <w:rPr>
          <w:color w:val="000000" w:themeColor="text1"/>
          <w:shd w:val="pct15" w:color="auto" w:fill="FFFFFF"/>
          <w:rPrChange w:id="576" w:author="jiuming Lin" w:date="2019-06-28T20:09:00Z">
            <w:rPr>
              <w:color w:val="000000" w:themeColor="text1"/>
            </w:rPr>
          </w:rPrChange>
        </w:rPr>
      </w:pPr>
      <w:r w:rsidRPr="005E3178">
        <w:rPr>
          <w:rFonts w:hint="eastAsia"/>
          <w:color w:val="000000" w:themeColor="text1"/>
          <w:shd w:val="pct15" w:color="auto" w:fill="FFFFFF"/>
          <w:rPrChange w:id="577" w:author="jiuming Lin" w:date="2019-06-28T20:09:00Z">
            <w:rPr>
              <w:rFonts w:hint="eastAsia"/>
              <w:color w:val="000000" w:themeColor="text1"/>
            </w:rPr>
          </w:rPrChange>
        </w:rPr>
        <w:t>②与</w:t>
      </w:r>
      <w:r w:rsidRPr="005E3178">
        <w:rPr>
          <w:color w:val="000000" w:themeColor="text1"/>
          <w:shd w:val="pct15" w:color="auto" w:fill="FFFFFF"/>
          <w:rPrChange w:id="578" w:author="jiuming Lin" w:date="2019-06-28T20:09:00Z">
            <w:rPr>
              <w:color w:val="000000" w:themeColor="text1"/>
            </w:rPr>
          </w:rPrChange>
        </w:rPr>
        <w:t>GDP</w:t>
      </w:r>
      <w:r w:rsidRPr="005E3178">
        <w:rPr>
          <w:rFonts w:hint="eastAsia"/>
          <w:color w:val="000000" w:themeColor="text1"/>
          <w:shd w:val="pct15" w:color="auto" w:fill="FFFFFF"/>
          <w:rPrChange w:id="579" w:author="jiuming Lin" w:date="2019-06-28T20:09:00Z">
            <w:rPr>
              <w:rFonts w:hint="eastAsia"/>
              <w:color w:val="000000" w:themeColor="text1"/>
            </w:rPr>
          </w:rPrChange>
        </w:rPr>
        <w:t>的关系公式：</w:t>
      </w:r>
      <w:r w:rsidRPr="005E3178">
        <w:rPr>
          <w:color w:val="000000" w:themeColor="text1"/>
          <w:highlight w:val="yellow"/>
          <w:u w:val="single"/>
          <w:shd w:val="pct15" w:color="auto" w:fill="FFFFFF"/>
          <w:rPrChange w:id="580" w:author="jiuming Lin" w:date="2019-06-28T20:09:00Z">
            <w:rPr>
              <w:color w:val="000000" w:themeColor="text1"/>
              <w:highlight w:val="yellow"/>
              <w:u w:val="single"/>
            </w:rPr>
          </w:rPrChange>
        </w:rPr>
        <w:t>GNP=GDP+本国公民在国外的要素收入额-国外公民在本国的要素收入额</w:t>
      </w:r>
    </w:p>
    <w:p w14:paraId="1EDD86FB" w14:textId="3F995D56" w:rsidR="0011637A" w:rsidRPr="005E3178" w:rsidRDefault="0011637A" w:rsidP="001A6326">
      <w:pPr>
        <w:rPr>
          <w:color w:val="000000" w:themeColor="text1"/>
          <w:shd w:val="pct15" w:color="auto" w:fill="FFFFFF"/>
          <w:rPrChange w:id="581" w:author="jiuming Lin" w:date="2019-06-28T20:09:00Z">
            <w:rPr>
              <w:color w:val="000000" w:themeColor="text1"/>
            </w:rPr>
          </w:rPrChange>
        </w:rPr>
      </w:pPr>
      <w:r w:rsidRPr="005E3178">
        <w:rPr>
          <w:color w:val="000000" w:themeColor="text1"/>
          <w:shd w:val="pct15" w:color="auto" w:fill="FFFFFF"/>
          <w:rPrChange w:id="582" w:author="jiuming Lin" w:date="2019-06-28T20:09:00Z">
            <w:rPr>
              <w:color w:val="000000" w:themeColor="text1"/>
            </w:rPr>
          </w:rPrChange>
        </w:rPr>
        <w:t>2.国民生产净值（</w:t>
      </w:r>
      <w:r w:rsidR="00E050AD" w:rsidRPr="005E3178">
        <w:rPr>
          <w:color w:val="000000" w:themeColor="text1"/>
          <w:shd w:val="pct15" w:color="auto" w:fill="FFFFFF"/>
          <w:rPrChange w:id="583" w:author="jiuming Lin" w:date="2019-06-28T20:09:00Z">
            <w:rPr>
              <w:color w:val="000000" w:themeColor="text1"/>
            </w:rPr>
          </w:rPrChange>
        </w:rPr>
        <w:t>Net National Product ，简称</w:t>
      </w:r>
      <w:r w:rsidRPr="005E3178">
        <w:rPr>
          <w:color w:val="FF0000"/>
          <w:shd w:val="pct15" w:color="auto" w:fill="FFFFFF"/>
          <w:rPrChange w:id="584" w:author="jiuming Lin" w:date="2019-06-28T20:09:00Z">
            <w:rPr>
              <w:color w:val="FF0000"/>
            </w:rPr>
          </w:rPrChange>
        </w:rPr>
        <w:t>NNP</w:t>
      </w:r>
      <w:r w:rsidRPr="005E3178">
        <w:rPr>
          <w:rFonts w:hint="eastAsia"/>
          <w:color w:val="000000" w:themeColor="text1"/>
          <w:shd w:val="pct15" w:color="auto" w:fill="FFFFFF"/>
          <w:rPrChange w:id="585" w:author="jiuming Lin" w:date="2019-06-28T20:09:00Z">
            <w:rPr>
              <w:rFonts w:hint="eastAsia"/>
              <w:color w:val="000000" w:themeColor="text1"/>
            </w:rPr>
          </w:rPrChange>
        </w:rPr>
        <w:t>）：</w:t>
      </w:r>
    </w:p>
    <w:p w14:paraId="1547C4EE" w14:textId="24240B2A" w:rsidR="0011637A" w:rsidRPr="005E3178" w:rsidRDefault="0011637A" w:rsidP="001A6326">
      <w:pPr>
        <w:rPr>
          <w:color w:val="000000" w:themeColor="text1"/>
          <w:shd w:val="pct15" w:color="auto" w:fill="FFFFFF"/>
          <w:rPrChange w:id="586" w:author="jiuming Lin" w:date="2019-06-28T20:09:00Z">
            <w:rPr>
              <w:color w:val="000000" w:themeColor="text1"/>
            </w:rPr>
          </w:rPrChange>
        </w:rPr>
      </w:pPr>
      <w:r w:rsidRPr="005E3178">
        <w:rPr>
          <w:rFonts w:hint="eastAsia"/>
          <w:color w:val="000000" w:themeColor="text1"/>
          <w:shd w:val="pct15" w:color="auto" w:fill="FFFFFF"/>
          <w:rPrChange w:id="587" w:author="jiuming Lin" w:date="2019-06-28T20:09:00Z">
            <w:rPr>
              <w:rFonts w:hint="eastAsia"/>
              <w:color w:val="000000" w:themeColor="text1"/>
            </w:rPr>
          </w:rPrChange>
        </w:rPr>
        <w:t>①概念：是指国民生产总值减去在生产产品过程中消耗掉的资本量的价值</w:t>
      </w:r>
      <w:r w:rsidR="00E050AD" w:rsidRPr="005E3178">
        <w:rPr>
          <w:rFonts w:hint="eastAsia"/>
          <w:color w:val="000000" w:themeColor="text1"/>
          <w:shd w:val="pct15" w:color="auto" w:fill="FFFFFF"/>
          <w:rPrChange w:id="588" w:author="jiuming Lin" w:date="2019-06-28T20:09:00Z">
            <w:rPr>
              <w:rFonts w:hint="eastAsia"/>
              <w:color w:val="000000" w:themeColor="text1"/>
            </w:rPr>
          </w:rPrChange>
        </w:rPr>
        <w:t>，也称国民净产值。</w:t>
      </w:r>
    </w:p>
    <w:p w14:paraId="0C234940" w14:textId="08A474A7" w:rsidR="0011637A" w:rsidRPr="005E3178" w:rsidRDefault="0011637A" w:rsidP="001A6326">
      <w:pPr>
        <w:rPr>
          <w:color w:val="000000" w:themeColor="text1"/>
          <w:shd w:val="pct15" w:color="auto" w:fill="FFFFFF"/>
          <w:rPrChange w:id="589" w:author="jiuming Lin" w:date="2019-06-28T20:09:00Z">
            <w:rPr>
              <w:color w:val="000000" w:themeColor="text1"/>
            </w:rPr>
          </w:rPrChange>
        </w:rPr>
      </w:pPr>
      <w:r w:rsidRPr="005E3178">
        <w:rPr>
          <w:rFonts w:hint="eastAsia"/>
          <w:color w:val="000000" w:themeColor="text1"/>
          <w:shd w:val="pct15" w:color="auto" w:fill="FFFFFF"/>
          <w:rPrChange w:id="590" w:author="jiuming Lin" w:date="2019-06-28T20:09:00Z">
            <w:rPr>
              <w:rFonts w:hint="eastAsia"/>
              <w:color w:val="000000" w:themeColor="text1"/>
            </w:rPr>
          </w:rPrChange>
        </w:rPr>
        <w:t>②与</w:t>
      </w:r>
      <w:r w:rsidRPr="005E3178">
        <w:rPr>
          <w:color w:val="000000" w:themeColor="text1"/>
          <w:shd w:val="pct15" w:color="auto" w:fill="FFFFFF"/>
          <w:rPrChange w:id="591" w:author="jiuming Lin" w:date="2019-06-28T20:09:00Z">
            <w:rPr>
              <w:color w:val="000000" w:themeColor="text1"/>
            </w:rPr>
          </w:rPrChange>
        </w:rPr>
        <w:t>GNP</w:t>
      </w:r>
      <w:r w:rsidRPr="005E3178">
        <w:rPr>
          <w:rFonts w:hint="eastAsia"/>
          <w:color w:val="000000" w:themeColor="text1"/>
          <w:shd w:val="pct15" w:color="auto" w:fill="FFFFFF"/>
          <w:rPrChange w:id="592" w:author="jiuming Lin" w:date="2019-06-28T20:09:00Z">
            <w:rPr>
              <w:rFonts w:hint="eastAsia"/>
              <w:color w:val="000000" w:themeColor="text1"/>
            </w:rPr>
          </w:rPrChange>
        </w:rPr>
        <w:t>的关系公式：</w:t>
      </w:r>
      <w:r w:rsidRPr="005E3178">
        <w:rPr>
          <w:color w:val="000000" w:themeColor="text1"/>
          <w:highlight w:val="yellow"/>
          <w:shd w:val="pct15" w:color="auto" w:fill="FFFFFF"/>
          <w:rPrChange w:id="593" w:author="jiuming Lin" w:date="2019-06-28T20:09:00Z">
            <w:rPr>
              <w:color w:val="000000" w:themeColor="text1"/>
              <w:highlight w:val="yellow"/>
            </w:rPr>
          </w:rPrChange>
        </w:rPr>
        <w:t>NNP=GNP-折旧</w:t>
      </w:r>
    </w:p>
    <w:p w14:paraId="281BD5C1" w14:textId="17D86DE9" w:rsidR="0011637A" w:rsidRPr="005E3178" w:rsidRDefault="0011637A" w:rsidP="001A6326">
      <w:pPr>
        <w:rPr>
          <w:color w:val="000000" w:themeColor="text1"/>
          <w:shd w:val="pct15" w:color="auto" w:fill="FFFFFF"/>
          <w:rPrChange w:id="594" w:author="jiuming Lin" w:date="2019-06-28T20:09:00Z">
            <w:rPr>
              <w:color w:val="000000" w:themeColor="text1"/>
            </w:rPr>
          </w:rPrChange>
        </w:rPr>
      </w:pPr>
      <w:r w:rsidRPr="005E3178">
        <w:rPr>
          <w:color w:val="000000" w:themeColor="text1"/>
          <w:shd w:val="pct15" w:color="auto" w:fill="FFFFFF"/>
          <w:rPrChange w:id="595" w:author="jiuming Lin" w:date="2019-06-28T20:09:00Z">
            <w:rPr>
              <w:color w:val="000000" w:themeColor="text1"/>
            </w:rPr>
          </w:rPrChange>
        </w:rPr>
        <w:t>3.</w:t>
      </w:r>
      <w:r w:rsidR="00D33CC9" w:rsidRPr="005E3178">
        <w:rPr>
          <w:rFonts w:hint="eastAsia"/>
          <w:color w:val="000000" w:themeColor="text1"/>
          <w:shd w:val="pct15" w:color="auto" w:fill="FFFFFF"/>
          <w:rPrChange w:id="596" w:author="jiuming Lin" w:date="2019-06-28T20:09:00Z">
            <w:rPr>
              <w:rFonts w:hint="eastAsia"/>
              <w:color w:val="000000" w:themeColor="text1"/>
            </w:rPr>
          </w:rPrChange>
        </w:rPr>
        <w:t>（狭义的）</w:t>
      </w:r>
      <w:r w:rsidRPr="005E3178">
        <w:rPr>
          <w:rFonts w:hint="eastAsia"/>
          <w:color w:val="000000" w:themeColor="text1"/>
          <w:shd w:val="pct15" w:color="auto" w:fill="FFFFFF"/>
          <w:rPrChange w:id="597" w:author="jiuming Lin" w:date="2019-06-28T20:09:00Z">
            <w:rPr>
              <w:rFonts w:hint="eastAsia"/>
              <w:color w:val="000000" w:themeColor="text1"/>
            </w:rPr>
          </w:rPrChange>
        </w:rPr>
        <w:t>国民收入（</w:t>
      </w:r>
      <w:r w:rsidR="00E050AD" w:rsidRPr="005E3178">
        <w:rPr>
          <w:color w:val="000000" w:themeColor="text1"/>
          <w:shd w:val="pct15" w:color="auto" w:fill="FFFFFF"/>
          <w:rPrChange w:id="598" w:author="jiuming Lin" w:date="2019-06-28T20:09:00Z">
            <w:rPr>
              <w:color w:val="000000" w:themeColor="text1"/>
            </w:rPr>
          </w:rPrChange>
        </w:rPr>
        <w:t>National Income ，简称</w:t>
      </w:r>
      <w:r w:rsidRPr="005E3178">
        <w:rPr>
          <w:color w:val="FF0000"/>
          <w:shd w:val="pct15" w:color="auto" w:fill="FFFFFF"/>
          <w:rPrChange w:id="599" w:author="jiuming Lin" w:date="2019-06-28T20:09:00Z">
            <w:rPr>
              <w:color w:val="FF0000"/>
            </w:rPr>
          </w:rPrChange>
        </w:rPr>
        <w:t>NI</w:t>
      </w:r>
      <w:r w:rsidRPr="005E3178">
        <w:rPr>
          <w:rFonts w:hint="eastAsia"/>
          <w:color w:val="000000" w:themeColor="text1"/>
          <w:shd w:val="pct15" w:color="auto" w:fill="FFFFFF"/>
          <w:rPrChange w:id="600" w:author="jiuming Lin" w:date="2019-06-28T20:09:00Z">
            <w:rPr>
              <w:rFonts w:hint="eastAsia"/>
              <w:color w:val="000000" w:themeColor="text1"/>
            </w:rPr>
          </w:rPrChange>
        </w:rPr>
        <w:t>）：</w:t>
      </w:r>
    </w:p>
    <w:p w14:paraId="5C3AC4C3" w14:textId="4E3E7B67" w:rsidR="0011637A" w:rsidRPr="005E3178" w:rsidRDefault="0011637A" w:rsidP="001A6326">
      <w:pPr>
        <w:rPr>
          <w:color w:val="000000" w:themeColor="text1"/>
          <w:shd w:val="pct15" w:color="auto" w:fill="FFFFFF"/>
          <w:rPrChange w:id="601" w:author="jiuming Lin" w:date="2019-06-28T20:09:00Z">
            <w:rPr>
              <w:color w:val="000000" w:themeColor="text1"/>
            </w:rPr>
          </w:rPrChange>
        </w:rPr>
      </w:pPr>
      <w:r w:rsidRPr="005E3178">
        <w:rPr>
          <w:rFonts w:hint="eastAsia"/>
          <w:color w:val="000000" w:themeColor="text1"/>
          <w:shd w:val="pct15" w:color="auto" w:fill="FFFFFF"/>
          <w:rPrChange w:id="602" w:author="jiuming Lin" w:date="2019-06-28T20:09:00Z">
            <w:rPr>
              <w:rFonts w:hint="eastAsia"/>
              <w:color w:val="000000" w:themeColor="text1"/>
            </w:rPr>
          </w:rPrChange>
        </w:rPr>
        <w:t>①概念：是指一国全部生产要素在一定时期内提供服务所获得的报酬的总和，即</w:t>
      </w:r>
      <w:r w:rsidRPr="005E3178">
        <w:rPr>
          <w:rFonts w:hint="eastAsia"/>
          <w:color w:val="FF0000"/>
          <w:shd w:val="pct15" w:color="auto" w:fill="FFFFFF"/>
          <w:rPrChange w:id="603" w:author="jiuming Lin" w:date="2019-06-28T20:09:00Z">
            <w:rPr>
              <w:rFonts w:hint="eastAsia"/>
              <w:color w:val="FF0000"/>
            </w:rPr>
          </w:rPrChange>
        </w:rPr>
        <w:t>工资、利息、租金和利润的总和</w:t>
      </w:r>
      <w:r w:rsidRPr="005E3178">
        <w:rPr>
          <w:rFonts w:hint="eastAsia"/>
          <w:color w:val="000000" w:themeColor="text1"/>
          <w:shd w:val="pct15" w:color="auto" w:fill="FFFFFF"/>
          <w:rPrChange w:id="604" w:author="jiuming Lin" w:date="2019-06-28T20:09:00Z">
            <w:rPr>
              <w:rFonts w:hint="eastAsia"/>
              <w:color w:val="000000" w:themeColor="text1"/>
            </w:rPr>
          </w:rPrChange>
        </w:rPr>
        <w:t>。</w:t>
      </w:r>
    </w:p>
    <w:p w14:paraId="4E10EB5E" w14:textId="2826A200" w:rsidR="000F5F35" w:rsidRPr="005E3178" w:rsidDel="008F6536" w:rsidRDefault="000F5F35" w:rsidP="001A6326">
      <w:pPr>
        <w:rPr>
          <w:del w:id="605" w:author="jiuming Lin" w:date="2019-06-07T19:32:00Z"/>
          <w:color w:val="00B050"/>
          <w:shd w:val="pct15" w:color="auto" w:fill="FFFFFF"/>
          <w:rPrChange w:id="606" w:author="jiuming Lin" w:date="2019-06-28T20:09:00Z">
            <w:rPr>
              <w:del w:id="607" w:author="jiuming Lin" w:date="2019-06-07T19:32:00Z"/>
              <w:color w:val="00B050"/>
            </w:rPr>
          </w:rPrChange>
        </w:rPr>
      </w:pPr>
      <w:del w:id="608" w:author="jiuming Lin" w:date="2019-06-07T19:32:00Z">
        <w:r w:rsidRPr="005E3178" w:rsidDel="008F6536">
          <w:rPr>
            <w:rFonts w:hint="eastAsia"/>
            <w:color w:val="00B050"/>
            <w:shd w:val="pct15" w:color="auto" w:fill="FFFFFF"/>
            <w:rPrChange w:id="609" w:author="jiuming Lin" w:date="2019-06-28T20:09:00Z">
              <w:rPr>
                <w:rFonts w:hint="eastAsia"/>
                <w:color w:val="00B050"/>
              </w:rPr>
            </w:rPrChange>
          </w:rPr>
          <w:delText>生产要素（又称：生产因素），指进行物质生产所必需的一切要素及其环境条件。一般而言，生产要素至少包括人的要素、物的要素及其结合因素，劳动者和生产资料之所以是物质资料生产的最基本要素，是因为不论生产的社会形式如何，它们始终是生产不可缺少的要素，前者是生产的人身条件，后者是生产的物质条件。</w:delText>
        </w:r>
      </w:del>
    </w:p>
    <w:p w14:paraId="44915955" w14:textId="73BA1859" w:rsidR="0011637A" w:rsidRPr="005E3178" w:rsidRDefault="0011637A" w:rsidP="001A6326">
      <w:pPr>
        <w:rPr>
          <w:color w:val="000000" w:themeColor="text1"/>
          <w:shd w:val="pct15" w:color="auto" w:fill="FFFFFF"/>
          <w:rPrChange w:id="610" w:author="jiuming Lin" w:date="2019-06-28T20:09:00Z">
            <w:rPr>
              <w:color w:val="000000" w:themeColor="text1"/>
            </w:rPr>
          </w:rPrChange>
        </w:rPr>
      </w:pPr>
      <w:r w:rsidRPr="005E3178">
        <w:rPr>
          <w:rFonts w:hint="eastAsia"/>
          <w:color w:val="000000" w:themeColor="text1"/>
          <w:shd w:val="pct15" w:color="auto" w:fill="FFFFFF"/>
          <w:rPrChange w:id="611" w:author="jiuming Lin" w:date="2019-06-28T20:09:00Z">
            <w:rPr>
              <w:rFonts w:hint="eastAsia"/>
              <w:color w:val="000000" w:themeColor="text1"/>
            </w:rPr>
          </w:rPrChange>
        </w:rPr>
        <w:t>②作用：国民收入这一指标衡量经济中的所有人赚到了多少钱。</w:t>
      </w:r>
    </w:p>
    <w:p w14:paraId="45450804" w14:textId="64FD4D39" w:rsidR="0011637A" w:rsidRPr="005E3178" w:rsidRDefault="008141B1" w:rsidP="001A6326">
      <w:pPr>
        <w:rPr>
          <w:color w:val="000000" w:themeColor="text1"/>
          <w:shd w:val="pct15" w:color="auto" w:fill="FFFFFF"/>
          <w:rPrChange w:id="612" w:author="jiuming Lin" w:date="2019-06-28T20:09:00Z">
            <w:rPr>
              <w:color w:val="000000" w:themeColor="text1"/>
            </w:rPr>
          </w:rPrChange>
        </w:rPr>
      </w:pPr>
      <w:r w:rsidRPr="005E3178">
        <w:rPr>
          <w:rFonts w:hint="eastAsia"/>
          <w:color w:val="000000" w:themeColor="text1"/>
          <w:shd w:val="pct15" w:color="auto" w:fill="FFFFFF"/>
          <w:rPrChange w:id="613" w:author="jiuming Lin" w:date="2019-06-28T20:09:00Z">
            <w:rPr>
              <w:rFonts w:hint="eastAsia"/>
              <w:color w:val="000000" w:themeColor="text1"/>
            </w:rPr>
          </w:rPrChange>
        </w:rPr>
        <w:t>③与</w:t>
      </w:r>
      <w:r w:rsidRPr="005E3178">
        <w:rPr>
          <w:color w:val="000000" w:themeColor="text1"/>
          <w:shd w:val="pct15" w:color="auto" w:fill="FFFFFF"/>
          <w:rPrChange w:id="614" w:author="jiuming Lin" w:date="2019-06-28T20:09:00Z">
            <w:rPr>
              <w:color w:val="000000" w:themeColor="text1"/>
            </w:rPr>
          </w:rPrChange>
        </w:rPr>
        <w:t>NNP</w:t>
      </w:r>
      <w:r w:rsidRPr="005E3178">
        <w:rPr>
          <w:rFonts w:hint="eastAsia"/>
          <w:color w:val="000000" w:themeColor="text1"/>
          <w:shd w:val="pct15" w:color="auto" w:fill="FFFFFF"/>
          <w:rPrChange w:id="615" w:author="jiuming Lin" w:date="2019-06-28T20:09:00Z">
            <w:rPr>
              <w:rFonts w:hint="eastAsia"/>
              <w:color w:val="000000" w:themeColor="text1"/>
            </w:rPr>
          </w:rPrChange>
        </w:rPr>
        <w:t>的关系公式：</w:t>
      </w:r>
      <w:r w:rsidRPr="005E3178">
        <w:rPr>
          <w:color w:val="000000" w:themeColor="text1"/>
          <w:highlight w:val="yellow"/>
          <w:shd w:val="pct15" w:color="auto" w:fill="FFFFFF"/>
          <w:rPrChange w:id="616" w:author="jiuming Lin" w:date="2019-06-28T20:09:00Z">
            <w:rPr>
              <w:color w:val="000000" w:themeColor="text1"/>
              <w:highlight w:val="yellow"/>
            </w:rPr>
          </w:rPrChange>
        </w:rPr>
        <w:t>NI=NNP-间接税-企业转移支付+</w:t>
      </w:r>
      <w:r w:rsidRPr="009E22D5">
        <w:rPr>
          <w:color w:val="000000" w:themeColor="text1"/>
          <w:highlight w:val="yellow"/>
          <w:u w:val="single"/>
          <w:shd w:val="pct15" w:color="auto" w:fill="FFFFFF"/>
          <w:rPrChange w:id="617" w:author="jiuming Lin" w:date="2019-06-28T20:15:00Z">
            <w:rPr>
              <w:color w:val="000000" w:themeColor="text1"/>
              <w:highlight w:val="yellow"/>
            </w:rPr>
          </w:rPrChange>
        </w:rPr>
        <w:t>政府对企业的补贴</w:t>
      </w:r>
    </w:p>
    <w:p w14:paraId="64886BC8" w14:textId="6669EB69" w:rsidR="00D33CC9" w:rsidRPr="005E3178" w:rsidDel="008F6536" w:rsidRDefault="00D33CC9" w:rsidP="001A6326">
      <w:pPr>
        <w:rPr>
          <w:del w:id="618" w:author="jiuming Lin" w:date="2019-06-07T19:32:00Z"/>
          <w:color w:val="00B050"/>
          <w:shd w:val="pct15" w:color="auto" w:fill="FFFFFF"/>
          <w:rPrChange w:id="619" w:author="jiuming Lin" w:date="2019-06-28T20:09:00Z">
            <w:rPr>
              <w:del w:id="620" w:author="jiuming Lin" w:date="2019-06-07T19:32:00Z"/>
              <w:color w:val="00B050"/>
            </w:rPr>
          </w:rPrChange>
        </w:rPr>
      </w:pPr>
      <w:del w:id="621" w:author="jiuming Lin" w:date="2019-06-07T19:32:00Z">
        <w:r w:rsidRPr="005E3178" w:rsidDel="008F6536">
          <w:rPr>
            <w:rFonts w:hint="eastAsia"/>
            <w:color w:val="00B050"/>
            <w:shd w:val="pct15" w:color="auto" w:fill="FFFFFF"/>
            <w:rPrChange w:id="622" w:author="jiuming Lin" w:date="2019-06-28T20:09:00Z">
              <w:rPr>
                <w:rFonts w:hint="eastAsia"/>
                <w:color w:val="00B050"/>
              </w:rPr>
            </w:rPrChange>
          </w:rPr>
          <w:delText>间接税：“直接税”的对称，政府税收的其中一个分类，是指纳税义务人不是税收的实际负担人，纳税义务人能够用提高价格或提高收费标准等方法把税收负担转嫁给别人的税种。属于间接税税收的纳税人，虽然表面上负有纳税义务，但是实际上已将自己的税款加于所销售商品的价格上由消费者负担或用其他方式转嫁给别人，即纳税人与负税人不一致（消费者购买货品或服务时，政府从中间接地征收税款）。</w:delText>
        </w:r>
      </w:del>
    </w:p>
    <w:p w14:paraId="01A0967C" w14:textId="1316DC96" w:rsidR="008141B1" w:rsidRPr="005E3178" w:rsidRDefault="00E050AD" w:rsidP="001A6326">
      <w:pPr>
        <w:rPr>
          <w:color w:val="000000" w:themeColor="text1"/>
          <w:shd w:val="pct15" w:color="auto" w:fill="FFFFFF"/>
          <w:rPrChange w:id="623" w:author="jiuming Lin" w:date="2019-06-28T20:09:00Z">
            <w:rPr>
              <w:color w:val="000000" w:themeColor="text1"/>
            </w:rPr>
          </w:rPrChange>
        </w:rPr>
      </w:pPr>
      <w:r w:rsidRPr="005E3178">
        <w:rPr>
          <w:color w:val="000000" w:themeColor="text1"/>
          <w:shd w:val="pct15" w:color="auto" w:fill="FFFFFF"/>
          <w:rPrChange w:id="624" w:author="jiuming Lin" w:date="2019-06-28T20:09:00Z">
            <w:rPr>
              <w:color w:val="000000" w:themeColor="text1"/>
            </w:rPr>
          </w:rPrChange>
        </w:rPr>
        <w:t xml:space="preserve">4.个人收入（Personal Income </w:t>
      </w:r>
      <w:r w:rsidRPr="005E3178">
        <w:rPr>
          <w:rFonts w:hint="eastAsia"/>
          <w:color w:val="000000" w:themeColor="text1"/>
          <w:shd w:val="pct15" w:color="auto" w:fill="FFFFFF"/>
          <w:rPrChange w:id="625" w:author="jiuming Lin" w:date="2019-06-28T20:09:00Z">
            <w:rPr>
              <w:rFonts w:hint="eastAsia"/>
              <w:color w:val="000000" w:themeColor="text1"/>
            </w:rPr>
          </w:rPrChange>
        </w:rPr>
        <w:t>，简称</w:t>
      </w:r>
      <w:r w:rsidRPr="005E3178">
        <w:rPr>
          <w:color w:val="FF0000"/>
          <w:shd w:val="pct15" w:color="auto" w:fill="FFFFFF"/>
          <w:rPrChange w:id="626" w:author="jiuming Lin" w:date="2019-06-28T20:09:00Z">
            <w:rPr>
              <w:color w:val="FF0000"/>
            </w:rPr>
          </w:rPrChange>
        </w:rPr>
        <w:t>PI</w:t>
      </w:r>
      <w:r w:rsidRPr="005E3178">
        <w:rPr>
          <w:rFonts w:hint="eastAsia"/>
          <w:color w:val="000000" w:themeColor="text1"/>
          <w:shd w:val="pct15" w:color="auto" w:fill="FFFFFF"/>
          <w:rPrChange w:id="627" w:author="jiuming Lin" w:date="2019-06-28T20:09:00Z">
            <w:rPr>
              <w:rFonts w:hint="eastAsia"/>
              <w:color w:val="000000" w:themeColor="text1"/>
            </w:rPr>
          </w:rPrChange>
        </w:rPr>
        <w:t>）：</w:t>
      </w:r>
    </w:p>
    <w:p w14:paraId="45F0430E" w14:textId="6B496756" w:rsidR="00E050AD" w:rsidRPr="005E3178" w:rsidRDefault="00E050AD" w:rsidP="001A6326">
      <w:pPr>
        <w:rPr>
          <w:color w:val="000000" w:themeColor="text1"/>
          <w:shd w:val="pct15" w:color="auto" w:fill="FFFFFF"/>
          <w:rPrChange w:id="628" w:author="jiuming Lin" w:date="2019-06-28T20:09:00Z">
            <w:rPr>
              <w:color w:val="000000" w:themeColor="text1"/>
            </w:rPr>
          </w:rPrChange>
        </w:rPr>
      </w:pPr>
      <w:r w:rsidRPr="005E3178">
        <w:rPr>
          <w:rFonts w:hint="eastAsia"/>
          <w:color w:val="000000" w:themeColor="text1"/>
          <w:shd w:val="pct15" w:color="auto" w:fill="FFFFFF"/>
          <w:rPrChange w:id="629" w:author="jiuming Lin" w:date="2019-06-28T20:09:00Z">
            <w:rPr>
              <w:rFonts w:hint="eastAsia"/>
              <w:color w:val="000000" w:themeColor="text1"/>
            </w:rPr>
          </w:rPrChange>
        </w:rPr>
        <w:t>①概念：指个人得到的收入。</w:t>
      </w:r>
    </w:p>
    <w:p w14:paraId="7A0E466D" w14:textId="71097BFD" w:rsidR="00E050AD" w:rsidRPr="005E3178" w:rsidRDefault="00E050AD" w:rsidP="001A6326">
      <w:pPr>
        <w:rPr>
          <w:color w:val="000000" w:themeColor="text1"/>
          <w:shd w:val="pct15" w:color="auto" w:fill="FFFFFF"/>
          <w:rPrChange w:id="630" w:author="jiuming Lin" w:date="2019-06-28T20:09:00Z">
            <w:rPr>
              <w:color w:val="000000" w:themeColor="text1"/>
            </w:rPr>
          </w:rPrChange>
        </w:rPr>
      </w:pPr>
      <w:r w:rsidRPr="005E3178">
        <w:rPr>
          <w:rFonts w:hint="eastAsia"/>
          <w:color w:val="000000" w:themeColor="text1"/>
          <w:shd w:val="pct15" w:color="auto" w:fill="FFFFFF"/>
          <w:rPrChange w:id="631" w:author="jiuming Lin" w:date="2019-06-28T20:09:00Z">
            <w:rPr>
              <w:rFonts w:hint="eastAsia"/>
              <w:color w:val="000000" w:themeColor="text1"/>
            </w:rPr>
          </w:rPrChange>
        </w:rPr>
        <w:t>②与</w:t>
      </w:r>
      <w:r w:rsidRPr="005E3178">
        <w:rPr>
          <w:color w:val="000000" w:themeColor="text1"/>
          <w:shd w:val="pct15" w:color="auto" w:fill="FFFFFF"/>
          <w:rPrChange w:id="632" w:author="jiuming Lin" w:date="2019-06-28T20:09:00Z">
            <w:rPr>
              <w:color w:val="000000" w:themeColor="text1"/>
            </w:rPr>
          </w:rPrChange>
        </w:rPr>
        <w:t>NI</w:t>
      </w:r>
      <w:r w:rsidRPr="005E3178">
        <w:rPr>
          <w:rFonts w:hint="eastAsia"/>
          <w:color w:val="000000" w:themeColor="text1"/>
          <w:shd w:val="pct15" w:color="auto" w:fill="FFFFFF"/>
          <w:rPrChange w:id="633" w:author="jiuming Lin" w:date="2019-06-28T20:09:00Z">
            <w:rPr>
              <w:rFonts w:hint="eastAsia"/>
              <w:color w:val="000000" w:themeColor="text1"/>
            </w:rPr>
          </w:rPrChange>
        </w:rPr>
        <w:t>的关系公式：</w:t>
      </w:r>
      <w:r w:rsidRPr="005E3178">
        <w:rPr>
          <w:color w:val="000000" w:themeColor="text1"/>
          <w:highlight w:val="yellow"/>
          <w:shd w:val="pct15" w:color="auto" w:fill="FFFFFF"/>
          <w:rPrChange w:id="634" w:author="jiuming Lin" w:date="2019-06-28T20:09:00Z">
            <w:rPr>
              <w:color w:val="000000" w:themeColor="text1"/>
              <w:highlight w:val="yellow"/>
            </w:rPr>
          </w:rPrChange>
        </w:rPr>
        <w:t>PI=NI-公司未分配利润-公司所得税和社会保险税+</w:t>
      </w:r>
      <w:r w:rsidRPr="009E22D5">
        <w:rPr>
          <w:color w:val="000000" w:themeColor="text1"/>
          <w:highlight w:val="yellow"/>
          <w:u w:val="single"/>
          <w:shd w:val="pct15" w:color="auto" w:fill="FFFFFF"/>
          <w:rPrChange w:id="635" w:author="jiuming Lin" w:date="2019-06-28T20:16:00Z">
            <w:rPr>
              <w:color w:val="000000" w:themeColor="text1"/>
              <w:highlight w:val="yellow"/>
            </w:rPr>
          </w:rPrChange>
        </w:rPr>
        <w:t>政府转移支付</w:t>
      </w:r>
    </w:p>
    <w:p w14:paraId="13E67B72" w14:textId="6D3AD737" w:rsidR="00E050AD" w:rsidRPr="005E3178" w:rsidRDefault="00E050AD" w:rsidP="001A6326">
      <w:pPr>
        <w:rPr>
          <w:color w:val="000000" w:themeColor="text1"/>
          <w:shd w:val="pct15" w:color="auto" w:fill="FFFFFF"/>
          <w:rPrChange w:id="636" w:author="jiuming Lin" w:date="2019-06-28T20:09:00Z">
            <w:rPr>
              <w:color w:val="000000" w:themeColor="text1"/>
            </w:rPr>
          </w:rPrChange>
        </w:rPr>
      </w:pPr>
      <w:r w:rsidRPr="005E3178">
        <w:rPr>
          <w:color w:val="000000" w:themeColor="text1"/>
          <w:shd w:val="pct15" w:color="auto" w:fill="FFFFFF"/>
          <w:rPrChange w:id="637" w:author="jiuming Lin" w:date="2019-06-28T20:09:00Z">
            <w:rPr>
              <w:color w:val="000000" w:themeColor="text1"/>
            </w:rPr>
          </w:rPrChange>
        </w:rPr>
        <w:lastRenderedPageBreak/>
        <w:t>5.个人可支配收入（</w:t>
      </w:r>
      <w:r w:rsidR="00F44DDF" w:rsidRPr="005E3178">
        <w:rPr>
          <w:color w:val="000000" w:themeColor="text1"/>
          <w:shd w:val="pct15" w:color="auto" w:fill="FFFFFF"/>
          <w:rPrChange w:id="638" w:author="jiuming Lin" w:date="2019-06-28T20:09:00Z">
            <w:rPr>
              <w:color w:val="000000" w:themeColor="text1"/>
            </w:rPr>
          </w:rPrChange>
        </w:rPr>
        <w:t xml:space="preserve">Disposable </w:t>
      </w:r>
      <w:r w:rsidRPr="005E3178">
        <w:rPr>
          <w:color w:val="000000" w:themeColor="text1"/>
          <w:shd w:val="pct15" w:color="auto" w:fill="FFFFFF"/>
          <w:rPrChange w:id="639" w:author="jiuming Lin" w:date="2019-06-28T20:09:00Z">
            <w:rPr>
              <w:color w:val="000000" w:themeColor="text1"/>
            </w:rPr>
          </w:rPrChange>
        </w:rPr>
        <w:t>Personal Income ，简称</w:t>
      </w:r>
      <w:r w:rsidRPr="005E3178">
        <w:rPr>
          <w:color w:val="FF0000"/>
          <w:shd w:val="pct15" w:color="auto" w:fill="FFFFFF"/>
          <w:rPrChange w:id="640" w:author="jiuming Lin" w:date="2019-06-28T20:09:00Z">
            <w:rPr>
              <w:color w:val="FF0000"/>
            </w:rPr>
          </w:rPrChange>
        </w:rPr>
        <w:t>DPI</w:t>
      </w:r>
      <w:r w:rsidRPr="005E3178">
        <w:rPr>
          <w:rFonts w:hint="eastAsia"/>
          <w:color w:val="000000" w:themeColor="text1"/>
          <w:shd w:val="pct15" w:color="auto" w:fill="FFFFFF"/>
          <w:rPrChange w:id="641" w:author="jiuming Lin" w:date="2019-06-28T20:09:00Z">
            <w:rPr>
              <w:rFonts w:hint="eastAsia"/>
              <w:color w:val="000000" w:themeColor="text1"/>
            </w:rPr>
          </w:rPrChange>
        </w:rPr>
        <w:t>）</w:t>
      </w:r>
    </w:p>
    <w:p w14:paraId="51E98108" w14:textId="106CCF61" w:rsidR="00E050AD" w:rsidRPr="005E3178" w:rsidRDefault="00E050AD" w:rsidP="001A6326">
      <w:pPr>
        <w:rPr>
          <w:color w:val="000000" w:themeColor="text1"/>
          <w:shd w:val="pct15" w:color="auto" w:fill="FFFFFF"/>
          <w:rPrChange w:id="642" w:author="jiuming Lin" w:date="2019-06-28T20:09:00Z">
            <w:rPr>
              <w:color w:val="000000" w:themeColor="text1"/>
            </w:rPr>
          </w:rPrChange>
        </w:rPr>
      </w:pPr>
      <w:r w:rsidRPr="005E3178">
        <w:rPr>
          <w:rFonts w:hint="eastAsia"/>
          <w:color w:val="000000" w:themeColor="text1"/>
          <w:shd w:val="pct15" w:color="auto" w:fill="FFFFFF"/>
          <w:rPrChange w:id="643" w:author="jiuming Lin" w:date="2019-06-28T20:09:00Z">
            <w:rPr>
              <w:rFonts w:hint="eastAsia"/>
              <w:color w:val="000000" w:themeColor="text1"/>
            </w:rPr>
          </w:rPrChange>
        </w:rPr>
        <w:t>①概念：</w:t>
      </w:r>
      <w:r w:rsidR="00F44DDF" w:rsidRPr="005E3178">
        <w:rPr>
          <w:rFonts w:hint="eastAsia"/>
          <w:color w:val="000000" w:themeColor="text1"/>
          <w:shd w:val="pct15" w:color="auto" w:fill="FFFFFF"/>
          <w:rPrChange w:id="644" w:author="jiuming Lin" w:date="2019-06-28T20:09:00Z">
            <w:rPr>
              <w:rFonts w:hint="eastAsia"/>
              <w:color w:val="000000" w:themeColor="text1"/>
            </w:rPr>
          </w:rPrChange>
        </w:rPr>
        <w:t>是指个人收入减去个人纳税支出后的余额，它是可以由消费者个人或家庭自由支配的货币额。</w:t>
      </w:r>
    </w:p>
    <w:p w14:paraId="395C818C" w14:textId="05EFEF45" w:rsidR="00F44DDF" w:rsidRPr="005E3178" w:rsidRDefault="00F44DDF" w:rsidP="001A6326">
      <w:pPr>
        <w:rPr>
          <w:color w:val="000000" w:themeColor="text1"/>
          <w:shd w:val="pct15" w:color="auto" w:fill="FFFFFF"/>
          <w:rPrChange w:id="645" w:author="jiuming Lin" w:date="2019-06-28T20:09:00Z">
            <w:rPr>
              <w:color w:val="000000" w:themeColor="text1"/>
            </w:rPr>
          </w:rPrChange>
        </w:rPr>
      </w:pPr>
      <w:r w:rsidRPr="005E3178">
        <w:rPr>
          <w:rFonts w:hint="eastAsia"/>
          <w:color w:val="000000" w:themeColor="text1"/>
          <w:shd w:val="pct15" w:color="auto" w:fill="FFFFFF"/>
          <w:rPrChange w:id="646" w:author="jiuming Lin" w:date="2019-06-28T20:09:00Z">
            <w:rPr>
              <w:rFonts w:hint="eastAsia"/>
              <w:color w:val="000000" w:themeColor="text1"/>
            </w:rPr>
          </w:rPrChange>
        </w:rPr>
        <w:t>②与</w:t>
      </w:r>
      <w:r w:rsidRPr="005E3178">
        <w:rPr>
          <w:color w:val="000000" w:themeColor="text1"/>
          <w:shd w:val="pct15" w:color="auto" w:fill="FFFFFF"/>
          <w:rPrChange w:id="647" w:author="jiuming Lin" w:date="2019-06-28T20:09:00Z">
            <w:rPr>
              <w:color w:val="000000" w:themeColor="text1"/>
            </w:rPr>
          </w:rPrChange>
        </w:rPr>
        <w:t>PI</w:t>
      </w:r>
      <w:r w:rsidRPr="005E3178">
        <w:rPr>
          <w:rFonts w:hint="eastAsia"/>
          <w:color w:val="000000" w:themeColor="text1"/>
          <w:shd w:val="pct15" w:color="auto" w:fill="FFFFFF"/>
          <w:rPrChange w:id="648" w:author="jiuming Lin" w:date="2019-06-28T20:09:00Z">
            <w:rPr>
              <w:rFonts w:hint="eastAsia"/>
              <w:color w:val="000000" w:themeColor="text1"/>
            </w:rPr>
          </w:rPrChange>
        </w:rPr>
        <w:t>的关系公式：</w:t>
      </w:r>
      <w:r w:rsidRPr="005E3178">
        <w:rPr>
          <w:color w:val="000000" w:themeColor="text1"/>
          <w:highlight w:val="yellow"/>
          <w:shd w:val="pct15" w:color="auto" w:fill="FFFFFF"/>
          <w:rPrChange w:id="649" w:author="jiuming Lin" w:date="2019-06-28T20:09:00Z">
            <w:rPr>
              <w:color w:val="000000" w:themeColor="text1"/>
              <w:highlight w:val="yellow"/>
            </w:rPr>
          </w:rPrChange>
        </w:rPr>
        <w:t>DPI=PI-个人所得税</w:t>
      </w:r>
    </w:p>
    <w:p w14:paraId="60BAEF13" w14:textId="7B78CA7A" w:rsidR="009E1D2C" w:rsidRPr="005E3178" w:rsidRDefault="009E1D2C" w:rsidP="001A6326">
      <w:pPr>
        <w:rPr>
          <w:color w:val="000000" w:themeColor="text1"/>
          <w:shd w:val="pct15" w:color="auto" w:fill="FFFFFF"/>
          <w:rPrChange w:id="650" w:author="jiuming Lin" w:date="2019-06-28T20:09:00Z">
            <w:rPr>
              <w:color w:val="000000" w:themeColor="text1"/>
            </w:rPr>
          </w:rPrChange>
        </w:rPr>
      </w:pPr>
      <w:r w:rsidRPr="005E3178">
        <w:rPr>
          <w:color w:val="000000" w:themeColor="text1"/>
          <w:shd w:val="pct15" w:color="auto" w:fill="FFFFFF"/>
          <w:rPrChange w:id="651" w:author="jiuming Lin" w:date="2019-06-28T20:09:00Z">
            <w:rPr>
              <w:color w:val="000000" w:themeColor="text1"/>
            </w:rPr>
          </w:rPrChange>
        </w:rPr>
        <w:t>6.国内生产净值（Net Domestic Product</w:t>
      </w:r>
      <w:r w:rsidRPr="005E3178">
        <w:rPr>
          <w:rFonts w:hint="eastAsia"/>
          <w:color w:val="000000" w:themeColor="text1"/>
          <w:shd w:val="pct15" w:color="auto" w:fill="FFFFFF"/>
          <w:rPrChange w:id="652" w:author="jiuming Lin" w:date="2019-06-28T20:09:00Z">
            <w:rPr>
              <w:rFonts w:hint="eastAsia"/>
              <w:color w:val="000000" w:themeColor="text1"/>
            </w:rPr>
          </w:rPrChange>
        </w:rPr>
        <w:t>，简称</w:t>
      </w:r>
      <w:r w:rsidRPr="005E3178">
        <w:rPr>
          <w:color w:val="FF0000"/>
          <w:shd w:val="pct15" w:color="auto" w:fill="FFFFFF"/>
          <w:rPrChange w:id="653" w:author="jiuming Lin" w:date="2019-06-28T20:09:00Z">
            <w:rPr>
              <w:color w:val="FF0000"/>
            </w:rPr>
          </w:rPrChange>
        </w:rPr>
        <w:t>NDP</w:t>
      </w:r>
      <w:r w:rsidRPr="005E3178">
        <w:rPr>
          <w:rFonts w:hint="eastAsia"/>
          <w:color w:val="000000" w:themeColor="text1"/>
          <w:shd w:val="pct15" w:color="auto" w:fill="FFFFFF"/>
          <w:rPrChange w:id="654" w:author="jiuming Lin" w:date="2019-06-28T20:09:00Z">
            <w:rPr>
              <w:rFonts w:hint="eastAsia"/>
              <w:color w:val="000000" w:themeColor="text1"/>
            </w:rPr>
          </w:rPrChange>
        </w:rPr>
        <w:t>）</w:t>
      </w:r>
      <w:r w:rsidR="007E1C93" w:rsidRPr="005E3178">
        <w:rPr>
          <w:rFonts w:hint="eastAsia"/>
          <w:color w:val="000000" w:themeColor="text1"/>
          <w:shd w:val="pct15" w:color="auto" w:fill="FFFFFF"/>
          <w:rPrChange w:id="655" w:author="jiuming Lin" w:date="2019-06-28T20:09:00Z">
            <w:rPr>
              <w:rFonts w:hint="eastAsia"/>
              <w:color w:val="000000" w:themeColor="text1"/>
            </w:rPr>
          </w:rPrChange>
        </w:rPr>
        <w:t>：</w:t>
      </w:r>
    </w:p>
    <w:p w14:paraId="5803A118" w14:textId="7E0D9E95" w:rsidR="00473E50" w:rsidRPr="005E3178" w:rsidRDefault="00CC4319" w:rsidP="001A6326">
      <w:pPr>
        <w:rPr>
          <w:color w:val="000000" w:themeColor="text1"/>
          <w:shd w:val="pct15" w:color="auto" w:fill="FFFFFF"/>
          <w:rPrChange w:id="656" w:author="jiuming Lin" w:date="2019-06-28T20:09:00Z">
            <w:rPr>
              <w:color w:val="000000" w:themeColor="text1"/>
            </w:rPr>
          </w:rPrChange>
        </w:rPr>
      </w:pPr>
      <w:r w:rsidRPr="005E3178">
        <w:rPr>
          <w:rFonts w:hint="eastAsia"/>
          <w:color w:val="000000" w:themeColor="text1"/>
          <w:shd w:val="pct15" w:color="auto" w:fill="FFFFFF"/>
          <w:rPrChange w:id="657" w:author="jiuming Lin" w:date="2019-06-28T20:09:00Z">
            <w:rPr>
              <w:rFonts w:hint="eastAsia"/>
              <w:color w:val="000000" w:themeColor="text1"/>
            </w:rPr>
          </w:rPrChange>
        </w:rPr>
        <w:t>①概念：国内生产净值是一个国家（或地区）所有常住单位在一定时期（通常为一年）内运用生产要素净生产的全部最终产品（包括物品和劳务）的市场价值。</w:t>
      </w:r>
    </w:p>
    <w:p w14:paraId="6B89AF3D" w14:textId="1906808E" w:rsidR="00CC4319" w:rsidRPr="005E3178" w:rsidRDefault="00CC4319" w:rsidP="001A6326">
      <w:pPr>
        <w:rPr>
          <w:color w:val="000000" w:themeColor="text1"/>
          <w:shd w:val="pct15" w:color="auto" w:fill="FFFFFF"/>
          <w:rPrChange w:id="658" w:author="jiuming Lin" w:date="2019-06-28T20:09:00Z">
            <w:rPr>
              <w:color w:val="000000" w:themeColor="text1"/>
            </w:rPr>
          </w:rPrChange>
        </w:rPr>
      </w:pPr>
      <w:r w:rsidRPr="005E3178">
        <w:rPr>
          <w:rFonts w:hint="eastAsia"/>
          <w:color w:val="000000" w:themeColor="text1"/>
          <w:shd w:val="pct15" w:color="auto" w:fill="FFFFFF"/>
          <w:rPrChange w:id="659" w:author="jiuming Lin" w:date="2019-06-28T20:09:00Z">
            <w:rPr>
              <w:rFonts w:hint="eastAsia"/>
              <w:color w:val="000000" w:themeColor="text1"/>
            </w:rPr>
          </w:rPrChange>
        </w:rPr>
        <w:t>②与</w:t>
      </w:r>
      <w:r w:rsidRPr="005E3178">
        <w:rPr>
          <w:color w:val="000000" w:themeColor="text1"/>
          <w:shd w:val="pct15" w:color="auto" w:fill="FFFFFF"/>
          <w:rPrChange w:id="660" w:author="jiuming Lin" w:date="2019-06-28T20:09:00Z">
            <w:rPr>
              <w:color w:val="000000" w:themeColor="text1"/>
            </w:rPr>
          </w:rPrChange>
        </w:rPr>
        <w:t>GDP</w:t>
      </w:r>
      <w:r w:rsidRPr="005E3178">
        <w:rPr>
          <w:rFonts w:hint="eastAsia"/>
          <w:color w:val="000000" w:themeColor="text1"/>
          <w:shd w:val="pct15" w:color="auto" w:fill="FFFFFF"/>
          <w:rPrChange w:id="661" w:author="jiuming Lin" w:date="2019-06-28T20:09:00Z">
            <w:rPr>
              <w:rFonts w:hint="eastAsia"/>
              <w:color w:val="000000" w:themeColor="text1"/>
            </w:rPr>
          </w:rPrChange>
        </w:rPr>
        <w:t>的</w:t>
      </w:r>
      <w:r w:rsidR="0051371B" w:rsidRPr="005E3178">
        <w:rPr>
          <w:rFonts w:hint="eastAsia"/>
          <w:color w:val="000000" w:themeColor="text1"/>
          <w:shd w:val="pct15" w:color="auto" w:fill="FFFFFF"/>
          <w:rPrChange w:id="662" w:author="jiuming Lin" w:date="2019-06-28T20:09:00Z">
            <w:rPr>
              <w:rFonts w:hint="eastAsia"/>
              <w:color w:val="000000" w:themeColor="text1"/>
            </w:rPr>
          </w:rPrChange>
        </w:rPr>
        <w:t>关系公式：</w:t>
      </w:r>
      <w:r w:rsidR="0051371B" w:rsidRPr="005E3178">
        <w:rPr>
          <w:color w:val="000000" w:themeColor="text1"/>
          <w:highlight w:val="yellow"/>
          <w:shd w:val="pct15" w:color="auto" w:fill="FFFFFF"/>
          <w:rPrChange w:id="663" w:author="jiuming Lin" w:date="2019-06-28T20:09:00Z">
            <w:rPr>
              <w:color w:val="000000" w:themeColor="text1"/>
              <w:highlight w:val="yellow"/>
            </w:rPr>
          </w:rPrChange>
        </w:rPr>
        <w:t>NDP=GDP-</w:t>
      </w:r>
      <w:r w:rsidR="0051371B" w:rsidRPr="005E3178">
        <w:rPr>
          <w:rFonts w:hint="eastAsia"/>
          <w:color w:val="000000" w:themeColor="text1"/>
          <w:highlight w:val="yellow"/>
          <w:shd w:val="pct15" w:color="auto" w:fill="FFFFFF"/>
          <w:rPrChange w:id="664" w:author="jiuming Lin" w:date="2019-06-28T20:09:00Z">
            <w:rPr>
              <w:rFonts w:hint="eastAsia"/>
              <w:color w:val="000000" w:themeColor="text1"/>
              <w:highlight w:val="yellow"/>
            </w:rPr>
          </w:rPrChange>
        </w:rPr>
        <w:t>折旧</w:t>
      </w:r>
    </w:p>
    <w:p w14:paraId="297E8BFF" w14:textId="540F30A0" w:rsidR="0051371B" w:rsidRPr="005E3178" w:rsidRDefault="008F67C5" w:rsidP="001A6326">
      <w:pPr>
        <w:rPr>
          <w:color w:val="000000" w:themeColor="text1"/>
          <w:highlight w:val="yellow"/>
          <w:u w:val="single"/>
          <w:shd w:val="pct15" w:color="auto" w:fill="FFFFFF"/>
          <w:rPrChange w:id="665" w:author="jiuming Lin" w:date="2019-06-28T20:09:00Z">
            <w:rPr>
              <w:color w:val="000000" w:themeColor="text1"/>
              <w:u w:val="single"/>
            </w:rPr>
          </w:rPrChange>
        </w:rPr>
      </w:pPr>
      <w:r w:rsidRPr="005E3178">
        <w:rPr>
          <w:color w:val="000000" w:themeColor="text1"/>
          <w:highlight w:val="yellow"/>
          <w:u w:val="single"/>
          <w:shd w:val="pct15" w:color="auto" w:fill="FFFFFF"/>
          <w:rPrChange w:id="666" w:author="jiuming Lin" w:date="2019-06-28T20:09:00Z">
            <w:rPr>
              <w:color w:val="000000" w:themeColor="text1"/>
              <w:u w:val="single"/>
            </w:rPr>
          </w:rPrChange>
        </w:rPr>
        <w:t>7.GDP</w:t>
      </w:r>
      <w:r w:rsidRPr="005E3178">
        <w:rPr>
          <w:rFonts w:hint="eastAsia"/>
          <w:color w:val="000000" w:themeColor="text1"/>
          <w:highlight w:val="yellow"/>
          <w:u w:val="single"/>
          <w:shd w:val="pct15" w:color="auto" w:fill="FFFFFF"/>
          <w:rPrChange w:id="667" w:author="jiuming Lin" w:date="2019-06-28T20:09:00Z">
            <w:rPr>
              <w:rFonts w:hint="eastAsia"/>
              <w:color w:val="000000" w:themeColor="text1"/>
              <w:u w:val="single"/>
            </w:rPr>
          </w:rPrChange>
        </w:rPr>
        <w:t>相关概念的关系：</w:t>
      </w:r>
    </w:p>
    <w:p w14:paraId="3DCAF9B5" w14:textId="53385979" w:rsidR="008F67C5" w:rsidRPr="005E3178" w:rsidRDefault="008F67C5" w:rsidP="008F67C5">
      <w:pPr>
        <w:rPr>
          <w:color w:val="000000" w:themeColor="text1"/>
          <w:highlight w:val="yellow"/>
          <w:u w:val="single"/>
          <w:shd w:val="pct15" w:color="auto" w:fill="FFFFFF"/>
          <w:rPrChange w:id="668" w:author="jiuming Lin" w:date="2019-06-28T20:09:00Z">
            <w:rPr>
              <w:color w:val="000000" w:themeColor="text1"/>
              <w:u w:val="single"/>
            </w:rPr>
          </w:rPrChange>
        </w:rPr>
      </w:pPr>
      <w:r w:rsidRPr="005E3178">
        <w:rPr>
          <w:rFonts w:hint="eastAsia"/>
          <w:color w:val="000000" w:themeColor="text1"/>
          <w:highlight w:val="yellow"/>
          <w:u w:val="single"/>
          <w:shd w:val="pct15" w:color="auto" w:fill="FFFFFF"/>
          <w:rPrChange w:id="669" w:author="jiuming Lin" w:date="2019-06-28T20:09:00Z">
            <w:rPr>
              <w:rFonts w:hint="eastAsia"/>
              <w:color w:val="000000" w:themeColor="text1"/>
              <w:u w:val="single"/>
            </w:rPr>
          </w:rPrChange>
        </w:rPr>
        <w:t>①</w:t>
      </w:r>
      <w:r w:rsidRPr="005E3178">
        <w:rPr>
          <w:color w:val="000000" w:themeColor="text1"/>
          <w:highlight w:val="yellow"/>
          <w:u w:val="single"/>
          <w:shd w:val="pct15" w:color="auto" w:fill="FFFFFF"/>
          <w:rPrChange w:id="670" w:author="jiuming Lin" w:date="2019-06-28T20:09:00Z">
            <w:rPr>
              <w:color w:val="000000" w:themeColor="text1"/>
              <w:u w:val="single"/>
            </w:rPr>
          </w:rPrChange>
        </w:rPr>
        <w:t>GNP或GDP减折旧，等于NNP或NDP</w:t>
      </w:r>
    </w:p>
    <w:p w14:paraId="0C3C159E" w14:textId="2B00F734" w:rsidR="008F67C5" w:rsidRPr="005E3178" w:rsidRDefault="008F67C5" w:rsidP="008F67C5">
      <w:pPr>
        <w:rPr>
          <w:color w:val="000000" w:themeColor="text1"/>
          <w:highlight w:val="yellow"/>
          <w:u w:val="single"/>
          <w:shd w:val="pct15" w:color="auto" w:fill="FFFFFF"/>
          <w:rPrChange w:id="671" w:author="jiuming Lin" w:date="2019-06-28T20:09:00Z">
            <w:rPr>
              <w:color w:val="000000" w:themeColor="text1"/>
              <w:u w:val="single"/>
            </w:rPr>
          </w:rPrChange>
        </w:rPr>
      </w:pPr>
      <w:r w:rsidRPr="005E3178">
        <w:rPr>
          <w:rFonts w:hint="eastAsia"/>
          <w:color w:val="000000" w:themeColor="text1"/>
          <w:highlight w:val="yellow"/>
          <w:u w:val="single"/>
          <w:shd w:val="pct15" w:color="auto" w:fill="FFFFFF"/>
          <w:rPrChange w:id="672" w:author="jiuming Lin" w:date="2019-06-28T20:09:00Z">
            <w:rPr>
              <w:rFonts w:hint="eastAsia"/>
              <w:color w:val="000000" w:themeColor="text1"/>
              <w:u w:val="single"/>
            </w:rPr>
          </w:rPrChange>
        </w:rPr>
        <w:t>②再</w:t>
      </w:r>
      <w:r w:rsidRPr="005E3178">
        <w:rPr>
          <w:color w:val="000000" w:themeColor="text1"/>
          <w:highlight w:val="yellow"/>
          <w:u w:val="single"/>
          <w:shd w:val="pct15" w:color="auto" w:fill="FFFFFF"/>
          <w:rPrChange w:id="673" w:author="jiuming Lin" w:date="2019-06-28T20:09:00Z">
            <w:rPr>
              <w:color w:val="000000" w:themeColor="text1"/>
              <w:u w:val="single"/>
            </w:rPr>
          </w:rPrChange>
        </w:rPr>
        <w:t>减间接税、企业转移支付；加政府对企业的补贴等于NI</w:t>
      </w:r>
    </w:p>
    <w:p w14:paraId="029FDA07" w14:textId="295BE47A" w:rsidR="008F67C5" w:rsidRPr="005E3178" w:rsidRDefault="008F67C5" w:rsidP="008F67C5">
      <w:pPr>
        <w:rPr>
          <w:color w:val="000000" w:themeColor="text1"/>
          <w:highlight w:val="yellow"/>
          <w:u w:val="single"/>
          <w:shd w:val="pct15" w:color="auto" w:fill="FFFFFF"/>
          <w:rPrChange w:id="674" w:author="jiuming Lin" w:date="2019-06-28T20:09:00Z">
            <w:rPr>
              <w:color w:val="000000" w:themeColor="text1"/>
              <w:u w:val="single"/>
            </w:rPr>
          </w:rPrChange>
        </w:rPr>
      </w:pPr>
      <w:r w:rsidRPr="005E3178">
        <w:rPr>
          <w:rFonts w:hint="eastAsia"/>
          <w:color w:val="000000" w:themeColor="text1"/>
          <w:highlight w:val="yellow"/>
          <w:u w:val="single"/>
          <w:shd w:val="pct15" w:color="auto" w:fill="FFFFFF"/>
          <w:rPrChange w:id="675" w:author="jiuming Lin" w:date="2019-06-28T20:09:00Z">
            <w:rPr>
              <w:rFonts w:hint="eastAsia"/>
              <w:color w:val="000000" w:themeColor="text1"/>
              <w:u w:val="single"/>
            </w:rPr>
          </w:rPrChange>
        </w:rPr>
        <w:t>③再</w:t>
      </w:r>
      <w:r w:rsidRPr="005E3178">
        <w:rPr>
          <w:color w:val="000000" w:themeColor="text1"/>
          <w:highlight w:val="yellow"/>
          <w:u w:val="single"/>
          <w:shd w:val="pct15" w:color="auto" w:fill="FFFFFF"/>
          <w:rPrChange w:id="676" w:author="jiuming Lin" w:date="2019-06-28T20:09:00Z">
            <w:rPr>
              <w:color w:val="000000" w:themeColor="text1"/>
              <w:u w:val="single"/>
            </w:rPr>
          </w:rPrChange>
        </w:rPr>
        <w:t>减公司未分配利润、公司所得税</w:t>
      </w:r>
      <w:r w:rsidR="003662AE" w:rsidRPr="005E3178">
        <w:rPr>
          <w:rFonts w:hint="eastAsia"/>
          <w:color w:val="000000" w:themeColor="text1"/>
          <w:highlight w:val="yellow"/>
          <w:u w:val="single"/>
          <w:shd w:val="pct15" w:color="auto" w:fill="FFFFFF"/>
          <w:rPrChange w:id="677" w:author="jiuming Lin" w:date="2019-06-28T20:09:00Z">
            <w:rPr>
              <w:rFonts w:hint="eastAsia"/>
              <w:color w:val="000000" w:themeColor="text1"/>
              <w:u w:val="single"/>
            </w:rPr>
          </w:rPrChange>
        </w:rPr>
        <w:t>和</w:t>
      </w:r>
      <w:r w:rsidRPr="005E3178">
        <w:rPr>
          <w:color w:val="000000" w:themeColor="text1"/>
          <w:highlight w:val="yellow"/>
          <w:u w:val="single"/>
          <w:shd w:val="pct15" w:color="auto" w:fill="FFFFFF"/>
          <w:rPrChange w:id="678" w:author="jiuming Lin" w:date="2019-06-28T20:09:00Z">
            <w:rPr>
              <w:color w:val="000000" w:themeColor="text1"/>
              <w:u w:val="single"/>
            </w:rPr>
          </w:rPrChange>
        </w:rPr>
        <w:t>社会保险税；加政府转移支付，等于PI</w:t>
      </w:r>
    </w:p>
    <w:p w14:paraId="65C9416A" w14:textId="2C9A505D" w:rsidR="008F67C5" w:rsidRPr="005E3178" w:rsidRDefault="008F67C5" w:rsidP="008F67C5">
      <w:pPr>
        <w:rPr>
          <w:color w:val="000000" w:themeColor="text1"/>
          <w:u w:val="single"/>
          <w:shd w:val="pct15" w:color="auto" w:fill="FFFFFF"/>
          <w:rPrChange w:id="679" w:author="jiuming Lin" w:date="2019-06-28T20:09:00Z">
            <w:rPr>
              <w:color w:val="000000" w:themeColor="text1"/>
              <w:u w:val="single"/>
            </w:rPr>
          </w:rPrChange>
        </w:rPr>
      </w:pPr>
      <w:r w:rsidRPr="005E3178">
        <w:rPr>
          <w:rFonts w:hint="eastAsia"/>
          <w:color w:val="000000" w:themeColor="text1"/>
          <w:highlight w:val="yellow"/>
          <w:u w:val="single"/>
          <w:shd w:val="pct15" w:color="auto" w:fill="FFFFFF"/>
          <w:rPrChange w:id="680" w:author="jiuming Lin" w:date="2019-06-28T20:09:00Z">
            <w:rPr>
              <w:rFonts w:hint="eastAsia"/>
              <w:color w:val="000000" w:themeColor="text1"/>
              <w:u w:val="single"/>
            </w:rPr>
          </w:rPrChange>
        </w:rPr>
        <w:t>④再</w:t>
      </w:r>
      <w:r w:rsidRPr="005E3178">
        <w:rPr>
          <w:color w:val="000000" w:themeColor="text1"/>
          <w:highlight w:val="yellow"/>
          <w:u w:val="single"/>
          <w:shd w:val="pct15" w:color="auto" w:fill="FFFFFF"/>
          <w:rPrChange w:id="681" w:author="jiuming Lin" w:date="2019-06-28T20:09:00Z">
            <w:rPr>
              <w:color w:val="000000" w:themeColor="text1"/>
              <w:u w:val="single"/>
            </w:rPr>
          </w:rPrChange>
        </w:rPr>
        <w:t>减个人所得税，等于DPI</w:t>
      </w:r>
    </w:p>
    <w:p w14:paraId="2D0EF7EE" w14:textId="77777777" w:rsidR="00BF0048" w:rsidRPr="005E3178" w:rsidRDefault="00BF0048" w:rsidP="008F67C5">
      <w:pPr>
        <w:rPr>
          <w:color w:val="000000" w:themeColor="text1"/>
          <w:shd w:val="pct15" w:color="auto" w:fill="FFFFFF"/>
          <w:rPrChange w:id="682" w:author="jiuming Lin" w:date="2019-06-28T20:09:00Z">
            <w:rPr>
              <w:color w:val="000000" w:themeColor="text1"/>
            </w:rPr>
          </w:rPrChange>
        </w:rPr>
      </w:pPr>
    </w:p>
    <w:p w14:paraId="13C300EC" w14:textId="2181ACAA" w:rsidR="00E967B7" w:rsidRPr="005E3178" w:rsidRDefault="00E967B7" w:rsidP="008F67C5">
      <w:pPr>
        <w:rPr>
          <w:b/>
          <w:color w:val="000000" w:themeColor="text1"/>
          <w:shd w:val="pct15" w:color="auto" w:fill="FFFFFF"/>
          <w:rPrChange w:id="683" w:author="jiuming Lin" w:date="2019-06-28T20:09:00Z">
            <w:rPr>
              <w:b/>
              <w:color w:val="000000" w:themeColor="text1"/>
            </w:rPr>
          </w:rPrChange>
        </w:rPr>
      </w:pPr>
      <w:r w:rsidRPr="005E3178">
        <w:rPr>
          <w:rFonts w:hint="eastAsia"/>
          <w:b/>
          <w:color w:val="000000" w:themeColor="text1"/>
          <w:shd w:val="pct15" w:color="auto" w:fill="FFFFFF"/>
          <w:rPrChange w:id="684" w:author="jiuming Lin" w:date="2019-06-28T20:09:00Z">
            <w:rPr>
              <w:rFonts w:hint="eastAsia"/>
              <w:b/>
              <w:color w:val="000000" w:themeColor="text1"/>
            </w:rPr>
          </w:rPrChange>
        </w:rPr>
        <w:t>五、价格指数</w:t>
      </w:r>
    </w:p>
    <w:p w14:paraId="7959D130" w14:textId="0EAEE20E" w:rsidR="001164B7" w:rsidRPr="005E3178" w:rsidRDefault="001164B7" w:rsidP="008F67C5">
      <w:pPr>
        <w:rPr>
          <w:color w:val="000000" w:themeColor="text1"/>
          <w:shd w:val="pct15" w:color="auto" w:fill="FFFFFF"/>
          <w:rPrChange w:id="685" w:author="jiuming Lin" w:date="2019-06-28T20:09:00Z">
            <w:rPr>
              <w:color w:val="000000" w:themeColor="text1"/>
            </w:rPr>
          </w:rPrChange>
        </w:rPr>
      </w:pPr>
      <w:r w:rsidRPr="005E3178">
        <w:rPr>
          <w:color w:val="000000" w:themeColor="text1"/>
          <w:shd w:val="pct15" w:color="auto" w:fill="FFFFFF"/>
          <w:rPrChange w:id="686" w:author="jiuming Lin" w:date="2019-06-28T20:09:00Z">
            <w:rPr>
              <w:color w:val="000000" w:themeColor="text1"/>
            </w:rPr>
          </w:rPrChange>
        </w:rPr>
        <w:t>1.价格水平：是经济中特定范围内的产品和服务价格的总体水平，它是衡量货币购买力或货币所能购买的产品和服务数量的指标。</w:t>
      </w:r>
    </w:p>
    <w:p w14:paraId="130091BD" w14:textId="66C293A7" w:rsidR="001164B7" w:rsidRPr="005E3178" w:rsidRDefault="001164B7" w:rsidP="008F67C5">
      <w:pPr>
        <w:rPr>
          <w:color w:val="000000" w:themeColor="text1"/>
          <w:shd w:val="pct15" w:color="auto" w:fill="FFFFFF"/>
          <w:rPrChange w:id="687" w:author="jiuming Lin" w:date="2019-06-28T20:09:00Z">
            <w:rPr>
              <w:color w:val="000000" w:themeColor="text1"/>
            </w:rPr>
          </w:rPrChange>
        </w:rPr>
      </w:pPr>
      <w:r w:rsidRPr="005E3178">
        <w:rPr>
          <w:color w:val="000000" w:themeColor="text1"/>
          <w:shd w:val="pct15" w:color="auto" w:fill="FFFFFF"/>
          <w:rPrChange w:id="688" w:author="jiuming Lin" w:date="2019-06-28T20:09:00Z">
            <w:rPr>
              <w:color w:val="000000" w:themeColor="text1"/>
            </w:rPr>
          </w:rPrChange>
        </w:rPr>
        <w:t>2.价格指数是同一组产品和服务在某一年的费用额同它在某一设定的基准年度（基年）的费用额的比率。基年的指数通常定为100，如果以后该组产品和服务的价格上涨，则指数相应地上升。</w:t>
      </w:r>
    </w:p>
    <w:p w14:paraId="5ADD145C" w14:textId="1A328F1B" w:rsidR="00E967B7" w:rsidRPr="005E3178" w:rsidRDefault="001164B7" w:rsidP="008F67C5">
      <w:pPr>
        <w:rPr>
          <w:color w:val="000000" w:themeColor="text1"/>
          <w:shd w:val="pct15" w:color="auto" w:fill="FFFFFF"/>
          <w:rPrChange w:id="689" w:author="jiuming Lin" w:date="2019-06-28T20:09:00Z">
            <w:rPr>
              <w:color w:val="000000" w:themeColor="text1"/>
            </w:rPr>
          </w:rPrChange>
        </w:rPr>
      </w:pPr>
      <w:r w:rsidRPr="005E3178">
        <w:rPr>
          <w:color w:val="000000" w:themeColor="text1"/>
          <w:shd w:val="pct15" w:color="auto" w:fill="FFFFFF"/>
          <w:rPrChange w:id="690" w:author="jiuming Lin" w:date="2019-06-28T20:09:00Z">
            <w:rPr>
              <w:color w:val="000000" w:themeColor="text1"/>
            </w:rPr>
          </w:rPrChange>
        </w:rPr>
        <w:t>3</w:t>
      </w:r>
      <w:r w:rsidR="00E967B7" w:rsidRPr="005E3178">
        <w:rPr>
          <w:color w:val="000000" w:themeColor="text1"/>
          <w:shd w:val="pct15" w:color="auto" w:fill="FFFFFF"/>
          <w:rPrChange w:id="691" w:author="jiuming Lin" w:date="2019-06-28T20:09:00Z">
            <w:rPr>
              <w:color w:val="000000" w:themeColor="text1"/>
            </w:rPr>
          </w:rPrChange>
        </w:rPr>
        <w:t>.常用价格指数类型：GDP</w:t>
      </w:r>
      <w:r w:rsidR="00E967B7" w:rsidRPr="005E3178">
        <w:rPr>
          <w:rFonts w:hint="eastAsia"/>
          <w:color w:val="000000" w:themeColor="text1"/>
          <w:shd w:val="pct15" w:color="auto" w:fill="FFFFFF"/>
          <w:rPrChange w:id="692" w:author="jiuming Lin" w:date="2019-06-28T20:09:00Z">
            <w:rPr>
              <w:rFonts w:hint="eastAsia"/>
              <w:color w:val="000000" w:themeColor="text1"/>
            </w:rPr>
          </w:rPrChange>
        </w:rPr>
        <w:t>平减指数和消费价格指数（</w:t>
      </w:r>
      <w:r w:rsidR="00E967B7" w:rsidRPr="005E3178">
        <w:rPr>
          <w:color w:val="000000" w:themeColor="text1"/>
          <w:shd w:val="pct15" w:color="auto" w:fill="FFFFFF"/>
          <w:rPrChange w:id="693" w:author="jiuming Lin" w:date="2019-06-28T20:09:00Z">
            <w:rPr>
              <w:color w:val="000000" w:themeColor="text1"/>
            </w:rPr>
          </w:rPrChange>
        </w:rPr>
        <w:t>CPI</w:t>
      </w:r>
      <w:r w:rsidR="00E967B7" w:rsidRPr="005E3178">
        <w:rPr>
          <w:rFonts w:hint="eastAsia"/>
          <w:color w:val="000000" w:themeColor="text1"/>
          <w:shd w:val="pct15" w:color="auto" w:fill="FFFFFF"/>
          <w:rPrChange w:id="694" w:author="jiuming Lin" w:date="2019-06-28T20:09:00Z">
            <w:rPr>
              <w:rFonts w:hint="eastAsia"/>
              <w:color w:val="000000" w:themeColor="text1"/>
            </w:rPr>
          </w:rPrChange>
        </w:rPr>
        <w:t>）</w:t>
      </w:r>
    </w:p>
    <w:p w14:paraId="1A180DBE" w14:textId="06BA7EEE" w:rsidR="00E967B7" w:rsidRPr="005E3178" w:rsidRDefault="001164B7" w:rsidP="008F67C5">
      <w:pPr>
        <w:rPr>
          <w:color w:val="000000" w:themeColor="text1"/>
          <w:shd w:val="pct15" w:color="auto" w:fill="FFFFFF"/>
          <w:rPrChange w:id="695" w:author="jiuming Lin" w:date="2019-06-28T20:09:00Z">
            <w:rPr>
              <w:color w:val="000000" w:themeColor="text1"/>
            </w:rPr>
          </w:rPrChange>
        </w:rPr>
      </w:pPr>
      <w:r w:rsidRPr="005E3178">
        <w:rPr>
          <w:color w:val="000000" w:themeColor="text1"/>
          <w:shd w:val="pct15" w:color="auto" w:fill="FFFFFF"/>
          <w:rPrChange w:id="696" w:author="jiuming Lin" w:date="2019-06-28T20:09:00Z">
            <w:rPr>
              <w:color w:val="000000" w:themeColor="text1"/>
            </w:rPr>
          </w:rPrChange>
        </w:rPr>
        <w:t>4</w:t>
      </w:r>
      <w:r w:rsidR="00E967B7" w:rsidRPr="005E3178">
        <w:rPr>
          <w:color w:val="000000" w:themeColor="text1"/>
          <w:shd w:val="pct15" w:color="auto" w:fill="FFFFFF"/>
          <w:rPrChange w:id="697" w:author="jiuming Lin" w:date="2019-06-28T20:09:00Z">
            <w:rPr>
              <w:color w:val="000000" w:themeColor="text1"/>
            </w:rPr>
          </w:rPrChange>
        </w:rPr>
        <w:t>.GDP</w:t>
      </w:r>
      <w:r w:rsidR="001E22C3" w:rsidRPr="005E3178">
        <w:rPr>
          <w:rFonts w:hint="eastAsia"/>
          <w:color w:val="000000" w:themeColor="text1"/>
          <w:shd w:val="pct15" w:color="auto" w:fill="FFFFFF"/>
          <w:rPrChange w:id="698" w:author="jiuming Lin" w:date="2019-06-28T20:09:00Z">
            <w:rPr>
              <w:rFonts w:hint="eastAsia"/>
              <w:color w:val="000000" w:themeColor="text1"/>
            </w:rPr>
          </w:rPrChange>
        </w:rPr>
        <w:t>平减指数：</w:t>
      </w:r>
    </w:p>
    <w:p w14:paraId="68FBCF8B" w14:textId="428D4812" w:rsidR="001E22C3" w:rsidRPr="005E3178" w:rsidRDefault="001E22C3" w:rsidP="008F67C5">
      <w:pPr>
        <w:rPr>
          <w:color w:val="000000" w:themeColor="text1"/>
          <w:shd w:val="pct15" w:color="auto" w:fill="FFFFFF"/>
          <w:rPrChange w:id="699" w:author="jiuming Lin" w:date="2019-06-28T20:09:00Z">
            <w:rPr>
              <w:color w:val="000000" w:themeColor="text1"/>
            </w:rPr>
          </w:rPrChange>
        </w:rPr>
      </w:pPr>
      <w:r w:rsidRPr="005E3178">
        <w:rPr>
          <w:rFonts w:hint="eastAsia"/>
          <w:color w:val="000000" w:themeColor="text1"/>
          <w:highlight w:val="yellow"/>
          <w:shd w:val="pct15" w:color="auto" w:fill="FFFFFF"/>
          <w:rPrChange w:id="700" w:author="jiuming Lin" w:date="2019-06-28T20:09:00Z">
            <w:rPr>
              <w:rFonts w:hint="eastAsia"/>
              <w:color w:val="000000" w:themeColor="text1"/>
              <w:highlight w:val="yellow"/>
            </w:rPr>
          </w:rPrChange>
        </w:rPr>
        <w:t>①公式：</w:t>
      </w:r>
      <w:r w:rsidRPr="005E3178">
        <w:rPr>
          <w:color w:val="000000" w:themeColor="text1"/>
          <w:highlight w:val="yellow"/>
          <w:shd w:val="pct15" w:color="auto" w:fill="FFFFFF"/>
          <w:rPrChange w:id="701" w:author="jiuming Lin" w:date="2019-06-28T20:09:00Z">
            <w:rPr>
              <w:color w:val="000000" w:themeColor="text1"/>
              <w:highlight w:val="yellow"/>
            </w:rPr>
          </w:rPrChange>
        </w:rPr>
        <w:t>t</w:t>
      </w:r>
      <w:r w:rsidRPr="005E3178">
        <w:rPr>
          <w:rFonts w:hint="eastAsia"/>
          <w:color w:val="000000" w:themeColor="text1"/>
          <w:highlight w:val="yellow"/>
          <w:shd w:val="pct15" w:color="auto" w:fill="FFFFFF"/>
          <w:rPrChange w:id="702" w:author="jiuming Lin" w:date="2019-06-28T20:09:00Z">
            <w:rPr>
              <w:rFonts w:hint="eastAsia"/>
              <w:color w:val="000000" w:themeColor="text1"/>
              <w:highlight w:val="yellow"/>
            </w:rPr>
          </w:rPrChange>
        </w:rPr>
        <w:t>期</w:t>
      </w:r>
      <w:r w:rsidRPr="005E3178">
        <w:rPr>
          <w:color w:val="000000" w:themeColor="text1"/>
          <w:highlight w:val="yellow"/>
          <w:shd w:val="pct15" w:color="auto" w:fill="FFFFFF"/>
          <w:rPrChange w:id="703" w:author="jiuming Lin" w:date="2019-06-28T20:09:00Z">
            <w:rPr>
              <w:color w:val="000000" w:themeColor="text1"/>
              <w:highlight w:val="yellow"/>
            </w:rPr>
          </w:rPrChange>
        </w:rPr>
        <w:t>GDP</w:t>
      </w:r>
      <w:r w:rsidRPr="005E3178">
        <w:rPr>
          <w:rFonts w:hint="eastAsia"/>
          <w:color w:val="000000" w:themeColor="text1"/>
          <w:highlight w:val="yellow"/>
          <w:shd w:val="pct15" w:color="auto" w:fill="FFFFFF"/>
          <w:rPrChange w:id="704" w:author="jiuming Lin" w:date="2019-06-28T20:09:00Z">
            <w:rPr>
              <w:rFonts w:hint="eastAsia"/>
              <w:color w:val="000000" w:themeColor="text1"/>
              <w:highlight w:val="yellow"/>
            </w:rPr>
          </w:rPrChange>
        </w:rPr>
        <w:t>平减指数</w:t>
      </w:r>
      <w:r w:rsidRPr="005E3178">
        <w:rPr>
          <w:color w:val="000000" w:themeColor="text1"/>
          <w:highlight w:val="yellow"/>
          <w:shd w:val="pct15" w:color="auto" w:fill="FFFFFF"/>
          <w:rPrChange w:id="705" w:author="jiuming Lin" w:date="2019-06-28T20:09:00Z">
            <w:rPr>
              <w:color w:val="000000" w:themeColor="text1"/>
              <w:highlight w:val="yellow"/>
            </w:rPr>
          </w:rPrChange>
        </w:rPr>
        <w:t>=t</w:t>
      </w:r>
      <w:r w:rsidRPr="005E3178">
        <w:rPr>
          <w:rFonts w:hint="eastAsia"/>
          <w:color w:val="000000" w:themeColor="text1"/>
          <w:highlight w:val="yellow"/>
          <w:shd w:val="pct15" w:color="auto" w:fill="FFFFFF"/>
          <w:rPrChange w:id="706" w:author="jiuming Lin" w:date="2019-06-28T20:09:00Z">
            <w:rPr>
              <w:rFonts w:hint="eastAsia"/>
              <w:color w:val="000000" w:themeColor="text1"/>
              <w:highlight w:val="yellow"/>
            </w:rPr>
          </w:rPrChange>
        </w:rPr>
        <w:t>期名义</w:t>
      </w:r>
      <w:r w:rsidRPr="005E3178">
        <w:rPr>
          <w:color w:val="000000" w:themeColor="text1"/>
          <w:highlight w:val="yellow"/>
          <w:shd w:val="pct15" w:color="auto" w:fill="FFFFFF"/>
          <w:rPrChange w:id="707" w:author="jiuming Lin" w:date="2019-06-28T20:09:00Z">
            <w:rPr>
              <w:color w:val="000000" w:themeColor="text1"/>
              <w:highlight w:val="yellow"/>
            </w:rPr>
          </w:rPrChange>
        </w:rPr>
        <w:t>GDP/t期实际GDP</w:t>
      </w:r>
    </w:p>
    <w:p w14:paraId="4F045FF6" w14:textId="4112C457" w:rsidR="001E22C3" w:rsidRPr="005E3178" w:rsidRDefault="001E22C3" w:rsidP="008F67C5">
      <w:pPr>
        <w:rPr>
          <w:color w:val="000000" w:themeColor="text1"/>
          <w:shd w:val="pct15" w:color="auto" w:fill="FFFFFF"/>
          <w:rPrChange w:id="708" w:author="jiuming Lin" w:date="2019-06-28T20:09:00Z">
            <w:rPr>
              <w:color w:val="000000" w:themeColor="text1"/>
            </w:rPr>
          </w:rPrChange>
        </w:rPr>
      </w:pPr>
      <w:r w:rsidRPr="005E3178">
        <w:rPr>
          <w:rFonts w:hint="eastAsia"/>
          <w:color w:val="000000" w:themeColor="text1"/>
          <w:shd w:val="pct15" w:color="auto" w:fill="FFFFFF"/>
          <w:rPrChange w:id="709" w:author="jiuming Lin" w:date="2019-06-28T20:09:00Z">
            <w:rPr>
              <w:rFonts w:hint="eastAsia"/>
              <w:color w:val="000000" w:themeColor="text1"/>
            </w:rPr>
          </w:rPrChange>
        </w:rPr>
        <w:t>②作用：反映了经济中物价总水平发生的变化。</w:t>
      </w:r>
    </w:p>
    <w:p w14:paraId="0803035E" w14:textId="34C59A0B" w:rsidR="001E22C3" w:rsidRPr="005E3178" w:rsidRDefault="001E22C3" w:rsidP="008F67C5">
      <w:pPr>
        <w:rPr>
          <w:color w:val="0070C0"/>
          <w:shd w:val="pct15" w:color="auto" w:fill="FFFFFF"/>
          <w:rPrChange w:id="710" w:author="jiuming Lin" w:date="2019-06-28T20:09:00Z">
            <w:rPr>
              <w:color w:val="0070C0"/>
            </w:rPr>
          </w:rPrChange>
        </w:rPr>
      </w:pPr>
      <w:r w:rsidRPr="005E3178">
        <w:rPr>
          <w:rFonts w:hint="eastAsia"/>
          <w:color w:val="0070C0"/>
          <w:shd w:val="pct15" w:color="auto" w:fill="FFFFFF"/>
          <w:rPrChange w:id="711" w:author="jiuming Lin" w:date="2019-06-28T20:09:00Z">
            <w:rPr>
              <w:rFonts w:hint="eastAsia"/>
              <w:color w:val="0070C0"/>
            </w:rPr>
          </w:rPrChange>
        </w:rPr>
        <w:t>例题：</w:t>
      </w:r>
    </w:p>
    <w:p w14:paraId="31651406" w14:textId="3B5CBDAF" w:rsidR="00CC348C" w:rsidRPr="005E3178" w:rsidRDefault="00CC348C" w:rsidP="00CC348C">
      <w:pPr>
        <w:rPr>
          <w:color w:val="0070C0"/>
          <w:shd w:val="pct15" w:color="auto" w:fill="FFFFFF"/>
          <w:rPrChange w:id="712" w:author="jiuming Lin" w:date="2019-06-28T20:09:00Z">
            <w:rPr>
              <w:color w:val="0070C0"/>
            </w:rPr>
          </w:rPrChange>
        </w:rPr>
      </w:pPr>
      <w:r w:rsidRPr="005E3178">
        <w:rPr>
          <w:color w:val="0070C0"/>
          <w:shd w:val="pct15" w:color="auto" w:fill="FFFFFF"/>
          <w:rPrChange w:id="713" w:author="jiuming Lin" w:date="2019-06-28T20:09:00Z">
            <w:rPr>
              <w:color w:val="0070C0"/>
            </w:rPr>
          </w:rPrChange>
        </w:rPr>
        <w:t>考虑一个只生产巧克力棒的经济。在第一年，生产量是3个巧克力棒，</w:t>
      </w:r>
      <w:ins w:id="714" w:author="jiuming Lin" w:date="2019-06-07T19:42:00Z">
        <w:r w:rsidR="00E260B2" w:rsidRPr="005E3178">
          <w:rPr>
            <w:rFonts w:hint="eastAsia"/>
            <w:color w:val="0070C0"/>
            <w:shd w:val="pct15" w:color="auto" w:fill="FFFFFF"/>
            <w:rPrChange w:id="715" w:author="jiuming Lin" w:date="2019-06-28T20:09:00Z">
              <w:rPr>
                <w:rFonts w:hint="eastAsia"/>
                <w:color w:val="0070C0"/>
              </w:rPr>
            </w:rPrChange>
          </w:rPr>
          <w:t>每个</w:t>
        </w:r>
      </w:ins>
      <w:r w:rsidRPr="005E3178">
        <w:rPr>
          <w:color w:val="0070C0"/>
          <w:shd w:val="pct15" w:color="auto" w:fill="FFFFFF"/>
          <w:rPrChange w:id="716" w:author="jiuming Lin" w:date="2019-06-28T20:09:00Z">
            <w:rPr>
              <w:color w:val="0070C0"/>
            </w:rPr>
          </w:rPrChange>
        </w:rPr>
        <w:t>价格是4元。在第二年，生产量是4个巧克力棒，</w:t>
      </w:r>
      <w:ins w:id="717" w:author="jiuming Lin" w:date="2019-06-07T19:42:00Z">
        <w:r w:rsidR="00E260B2" w:rsidRPr="005E3178">
          <w:rPr>
            <w:rFonts w:hint="eastAsia"/>
            <w:color w:val="0070C0"/>
            <w:shd w:val="pct15" w:color="auto" w:fill="FFFFFF"/>
            <w:rPrChange w:id="718" w:author="jiuming Lin" w:date="2019-06-28T20:09:00Z">
              <w:rPr>
                <w:rFonts w:hint="eastAsia"/>
                <w:color w:val="0070C0"/>
              </w:rPr>
            </w:rPrChange>
          </w:rPr>
          <w:t>每个</w:t>
        </w:r>
      </w:ins>
      <w:r w:rsidRPr="005E3178">
        <w:rPr>
          <w:color w:val="0070C0"/>
          <w:shd w:val="pct15" w:color="auto" w:fill="FFFFFF"/>
          <w:rPrChange w:id="719" w:author="jiuming Lin" w:date="2019-06-28T20:09:00Z">
            <w:rPr>
              <w:color w:val="0070C0"/>
            </w:rPr>
          </w:rPrChange>
        </w:rPr>
        <w:t>价格是5元。在第三年，生产量是5个巧克力棒，</w:t>
      </w:r>
      <w:ins w:id="720" w:author="jiuming Lin" w:date="2019-06-07T19:42:00Z">
        <w:r w:rsidR="00E260B2" w:rsidRPr="005E3178">
          <w:rPr>
            <w:rFonts w:hint="eastAsia"/>
            <w:color w:val="0070C0"/>
            <w:shd w:val="pct15" w:color="auto" w:fill="FFFFFF"/>
            <w:rPrChange w:id="721" w:author="jiuming Lin" w:date="2019-06-28T20:09:00Z">
              <w:rPr>
                <w:rFonts w:hint="eastAsia"/>
                <w:color w:val="0070C0"/>
              </w:rPr>
            </w:rPrChange>
          </w:rPr>
          <w:t>每个</w:t>
        </w:r>
      </w:ins>
      <w:r w:rsidRPr="005E3178">
        <w:rPr>
          <w:color w:val="0070C0"/>
          <w:shd w:val="pct15" w:color="auto" w:fill="FFFFFF"/>
          <w:rPrChange w:id="722" w:author="jiuming Lin" w:date="2019-06-28T20:09:00Z">
            <w:rPr>
              <w:color w:val="0070C0"/>
            </w:rPr>
          </w:rPrChange>
        </w:rPr>
        <w:t>价格是6元。</w:t>
      </w:r>
    </w:p>
    <w:p w14:paraId="0DBDEF44" w14:textId="60EDF42C" w:rsidR="00CC348C" w:rsidRPr="005E3178" w:rsidRDefault="00CC348C" w:rsidP="00CC348C">
      <w:pPr>
        <w:rPr>
          <w:color w:val="0070C0"/>
          <w:shd w:val="pct15" w:color="auto" w:fill="FFFFFF"/>
          <w:rPrChange w:id="723" w:author="jiuming Lin" w:date="2019-06-28T20:09:00Z">
            <w:rPr>
              <w:color w:val="0070C0"/>
            </w:rPr>
          </w:rPrChange>
        </w:rPr>
      </w:pPr>
      <w:r w:rsidRPr="005E3178">
        <w:rPr>
          <w:color w:val="0070C0"/>
          <w:shd w:val="pct15" w:color="auto" w:fill="FFFFFF"/>
          <w:rPrChange w:id="724" w:author="jiuming Lin" w:date="2019-06-28T20:09:00Z">
            <w:rPr>
              <w:color w:val="0070C0"/>
            </w:rPr>
          </w:rPrChange>
        </w:rPr>
        <w:t>第一年为基年。请问：</w:t>
      </w:r>
    </w:p>
    <w:p w14:paraId="4A90C950" w14:textId="23BD36F2" w:rsidR="00CC348C" w:rsidRPr="005E3178" w:rsidRDefault="00CC348C" w:rsidP="00CC348C">
      <w:pPr>
        <w:rPr>
          <w:color w:val="0070C0"/>
          <w:shd w:val="pct15" w:color="auto" w:fill="FFFFFF"/>
          <w:rPrChange w:id="725" w:author="jiuming Lin" w:date="2019-06-28T20:09:00Z">
            <w:rPr>
              <w:color w:val="0070C0"/>
            </w:rPr>
          </w:rPrChange>
        </w:rPr>
      </w:pPr>
      <w:r w:rsidRPr="005E3178">
        <w:rPr>
          <w:color w:val="0070C0"/>
          <w:shd w:val="pct15" w:color="auto" w:fill="FFFFFF"/>
          <w:rPrChange w:id="726" w:author="jiuming Lin" w:date="2019-06-28T20:09:00Z">
            <w:rPr>
              <w:color w:val="0070C0"/>
            </w:rPr>
          </w:rPrChange>
        </w:rPr>
        <w:t>①这三年每年的名义GDP是多少？</w:t>
      </w:r>
    </w:p>
    <w:p w14:paraId="2F87D216" w14:textId="2CF1982A" w:rsidR="00CC348C" w:rsidRPr="005E3178" w:rsidRDefault="00CC348C" w:rsidP="00CC348C">
      <w:pPr>
        <w:rPr>
          <w:color w:val="0070C0"/>
          <w:shd w:val="pct15" w:color="auto" w:fill="FFFFFF"/>
          <w:rPrChange w:id="727" w:author="jiuming Lin" w:date="2019-06-28T20:09:00Z">
            <w:rPr>
              <w:color w:val="0070C0"/>
            </w:rPr>
          </w:rPrChange>
        </w:rPr>
      </w:pPr>
      <w:r w:rsidRPr="005E3178">
        <w:rPr>
          <w:color w:val="0070C0"/>
          <w:shd w:val="pct15" w:color="auto" w:fill="FFFFFF"/>
          <w:rPrChange w:id="728" w:author="jiuming Lin" w:date="2019-06-28T20:09:00Z">
            <w:rPr>
              <w:color w:val="0070C0"/>
            </w:rPr>
          </w:rPrChange>
        </w:rPr>
        <w:t>②这三年每年的实际GDP是多少？</w:t>
      </w:r>
    </w:p>
    <w:p w14:paraId="1BB3767C" w14:textId="5496FA58" w:rsidR="00CC348C" w:rsidRPr="005E3178" w:rsidRDefault="00CC348C" w:rsidP="00CC348C">
      <w:pPr>
        <w:rPr>
          <w:color w:val="0070C0"/>
          <w:shd w:val="pct15" w:color="auto" w:fill="FFFFFF"/>
          <w:rPrChange w:id="729" w:author="jiuming Lin" w:date="2019-06-28T20:09:00Z">
            <w:rPr>
              <w:color w:val="0070C0"/>
            </w:rPr>
          </w:rPrChange>
        </w:rPr>
      </w:pPr>
      <w:r w:rsidRPr="005E3178">
        <w:rPr>
          <w:color w:val="0070C0"/>
          <w:shd w:val="pct15" w:color="auto" w:fill="FFFFFF"/>
          <w:rPrChange w:id="730" w:author="jiuming Lin" w:date="2019-06-28T20:09:00Z">
            <w:rPr>
              <w:color w:val="0070C0"/>
            </w:rPr>
          </w:rPrChange>
        </w:rPr>
        <w:t>③这三年每年的GDP平减指数是多少？</w:t>
      </w:r>
    </w:p>
    <w:p w14:paraId="3F0EDE0E" w14:textId="34BE86F7" w:rsidR="00CC348C" w:rsidRPr="005E3178" w:rsidRDefault="00CC348C" w:rsidP="00CC348C">
      <w:pPr>
        <w:rPr>
          <w:color w:val="0070C0"/>
          <w:shd w:val="pct15" w:color="auto" w:fill="FFFFFF"/>
          <w:rPrChange w:id="731" w:author="jiuming Lin" w:date="2019-06-28T20:09:00Z">
            <w:rPr>
              <w:color w:val="0070C0"/>
            </w:rPr>
          </w:rPrChange>
        </w:rPr>
      </w:pPr>
      <w:r w:rsidRPr="005E3178">
        <w:rPr>
          <w:rFonts w:hint="eastAsia"/>
          <w:color w:val="0070C0"/>
          <w:shd w:val="pct15" w:color="auto" w:fill="FFFFFF"/>
          <w:rPrChange w:id="732" w:author="jiuming Lin" w:date="2019-06-28T20:09:00Z">
            <w:rPr>
              <w:rFonts w:hint="eastAsia"/>
              <w:color w:val="0070C0"/>
            </w:rPr>
          </w:rPrChange>
        </w:rPr>
        <w:t>解：①</w:t>
      </w:r>
      <w:r w:rsidR="000D09FE" w:rsidRPr="005E3178">
        <w:rPr>
          <w:color w:val="0070C0"/>
          <w:shd w:val="pct15" w:color="auto" w:fill="FFFFFF"/>
          <w:rPrChange w:id="733" w:author="jiuming Lin" w:date="2019-06-28T20:09:00Z">
            <w:rPr>
              <w:color w:val="0070C0"/>
            </w:rPr>
          </w:rPrChange>
        </w:rPr>
        <w:t>12</w:t>
      </w:r>
      <w:r w:rsidRPr="005E3178">
        <w:rPr>
          <w:rFonts w:hint="eastAsia"/>
          <w:color w:val="0070C0"/>
          <w:shd w:val="pct15" w:color="auto" w:fill="FFFFFF"/>
          <w:rPrChange w:id="734" w:author="jiuming Lin" w:date="2019-06-28T20:09:00Z">
            <w:rPr>
              <w:rFonts w:hint="eastAsia"/>
              <w:color w:val="0070C0"/>
            </w:rPr>
          </w:rPrChange>
        </w:rPr>
        <w:t>、</w:t>
      </w:r>
      <w:r w:rsidR="000D09FE" w:rsidRPr="005E3178">
        <w:rPr>
          <w:color w:val="0070C0"/>
          <w:shd w:val="pct15" w:color="auto" w:fill="FFFFFF"/>
          <w:rPrChange w:id="735" w:author="jiuming Lin" w:date="2019-06-28T20:09:00Z">
            <w:rPr>
              <w:color w:val="0070C0"/>
            </w:rPr>
          </w:rPrChange>
        </w:rPr>
        <w:t>20</w:t>
      </w:r>
      <w:r w:rsidRPr="005E3178">
        <w:rPr>
          <w:rFonts w:hint="eastAsia"/>
          <w:color w:val="0070C0"/>
          <w:shd w:val="pct15" w:color="auto" w:fill="FFFFFF"/>
          <w:rPrChange w:id="736" w:author="jiuming Lin" w:date="2019-06-28T20:09:00Z">
            <w:rPr>
              <w:rFonts w:hint="eastAsia"/>
              <w:color w:val="0070C0"/>
            </w:rPr>
          </w:rPrChange>
        </w:rPr>
        <w:t>、</w:t>
      </w:r>
      <w:r w:rsidR="000D09FE" w:rsidRPr="005E3178">
        <w:rPr>
          <w:color w:val="0070C0"/>
          <w:shd w:val="pct15" w:color="auto" w:fill="FFFFFF"/>
          <w:rPrChange w:id="737" w:author="jiuming Lin" w:date="2019-06-28T20:09:00Z">
            <w:rPr>
              <w:color w:val="0070C0"/>
            </w:rPr>
          </w:rPrChange>
        </w:rPr>
        <w:t>30</w:t>
      </w:r>
      <w:r w:rsidRPr="005E3178">
        <w:rPr>
          <w:rFonts w:hint="eastAsia"/>
          <w:color w:val="0070C0"/>
          <w:shd w:val="pct15" w:color="auto" w:fill="FFFFFF"/>
          <w:rPrChange w:id="738" w:author="jiuming Lin" w:date="2019-06-28T20:09:00Z">
            <w:rPr>
              <w:rFonts w:hint="eastAsia"/>
              <w:color w:val="0070C0"/>
            </w:rPr>
          </w:rPrChange>
        </w:rPr>
        <w:t>元</w:t>
      </w:r>
    </w:p>
    <w:p w14:paraId="696D3E40" w14:textId="307D7E5F" w:rsidR="00CC348C" w:rsidRPr="005E3178" w:rsidRDefault="00CC348C" w:rsidP="00CC348C">
      <w:pPr>
        <w:rPr>
          <w:color w:val="0070C0"/>
          <w:shd w:val="pct15" w:color="auto" w:fill="FFFFFF"/>
          <w:rPrChange w:id="739" w:author="jiuming Lin" w:date="2019-06-28T20:09:00Z">
            <w:rPr>
              <w:color w:val="0070C0"/>
            </w:rPr>
          </w:rPrChange>
        </w:rPr>
      </w:pPr>
      <w:r w:rsidRPr="005E3178">
        <w:rPr>
          <w:rFonts w:hint="eastAsia"/>
          <w:color w:val="0070C0"/>
          <w:shd w:val="pct15" w:color="auto" w:fill="FFFFFF"/>
          <w:rPrChange w:id="740" w:author="jiuming Lin" w:date="2019-06-28T20:09:00Z">
            <w:rPr>
              <w:rFonts w:hint="eastAsia"/>
              <w:color w:val="0070C0"/>
            </w:rPr>
          </w:rPrChange>
        </w:rPr>
        <w:t>②</w:t>
      </w:r>
      <w:r w:rsidR="000D09FE" w:rsidRPr="005E3178">
        <w:rPr>
          <w:color w:val="0070C0"/>
          <w:shd w:val="pct15" w:color="auto" w:fill="FFFFFF"/>
          <w:rPrChange w:id="741" w:author="jiuming Lin" w:date="2019-06-28T20:09:00Z">
            <w:rPr>
              <w:color w:val="0070C0"/>
            </w:rPr>
          </w:rPrChange>
        </w:rPr>
        <w:t>12</w:t>
      </w:r>
      <w:r w:rsidRPr="005E3178">
        <w:rPr>
          <w:rFonts w:hint="eastAsia"/>
          <w:color w:val="0070C0"/>
          <w:shd w:val="pct15" w:color="auto" w:fill="FFFFFF"/>
          <w:rPrChange w:id="742" w:author="jiuming Lin" w:date="2019-06-28T20:09:00Z">
            <w:rPr>
              <w:rFonts w:hint="eastAsia"/>
              <w:color w:val="0070C0"/>
            </w:rPr>
          </w:rPrChange>
        </w:rPr>
        <w:t>、</w:t>
      </w:r>
      <w:r w:rsidR="000D09FE" w:rsidRPr="005E3178">
        <w:rPr>
          <w:color w:val="0070C0"/>
          <w:shd w:val="pct15" w:color="auto" w:fill="FFFFFF"/>
          <w:rPrChange w:id="743" w:author="jiuming Lin" w:date="2019-06-28T20:09:00Z">
            <w:rPr>
              <w:color w:val="0070C0"/>
            </w:rPr>
          </w:rPrChange>
        </w:rPr>
        <w:t>16</w:t>
      </w:r>
      <w:r w:rsidRPr="005E3178">
        <w:rPr>
          <w:rFonts w:hint="eastAsia"/>
          <w:color w:val="0070C0"/>
          <w:shd w:val="pct15" w:color="auto" w:fill="FFFFFF"/>
          <w:rPrChange w:id="744" w:author="jiuming Lin" w:date="2019-06-28T20:09:00Z">
            <w:rPr>
              <w:rFonts w:hint="eastAsia"/>
              <w:color w:val="0070C0"/>
            </w:rPr>
          </w:rPrChange>
        </w:rPr>
        <w:t>、</w:t>
      </w:r>
      <w:r w:rsidR="000D09FE" w:rsidRPr="005E3178">
        <w:rPr>
          <w:color w:val="0070C0"/>
          <w:shd w:val="pct15" w:color="auto" w:fill="FFFFFF"/>
          <w:rPrChange w:id="745" w:author="jiuming Lin" w:date="2019-06-28T20:09:00Z">
            <w:rPr>
              <w:color w:val="0070C0"/>
            </w:rPr>
          </w:rPrChange>
        </w:rPr>
        <w:t>20</w:t>
      </w:r>
      <w:r w:rsidRPr="005E3178">
        <w:rPr>
          <w:rFonts w:hint="eastAsia"/>
          <w:color w:val="0070C0"/>
          <w:shd w:val="pct15" w:color="auto" w:fill="FFFFFF"/>
          <w:rPrChange w:id="746" w:author="jiuming Lin" w:date="2019-06-28T20:09:00Z">
            <w:rPr>
              <w:rFonts w:hint="eastAsia"/>
              <w:color w:val="0070C0"/>
            </w:rPr>
          </w:rPrChange>
        </w:rPr>
        <w:t>元</w:t>
      </w:r>
    </w:p>
    <w:p w14:paraId="1C4D4EFC" w14:textId="32D9784A" w:rsidR="00CC348C" w:rsidRPr="005E3178" w:rsidRDefault="00CC348C" w:rsidP="00CC348C">
      <w:pPr>
        <w:rPr>
          <w:color w:val="0070C0"/>
          <w:shd w:val="pct15" w:color="auto" w:fill="FFFFFF"/>
          <w:rPrChange w:id="747" w:author="jiuming Lin" w:date="2019-06-28T20:09:00Z">
            <w:rPr>
              <w:color w:val="0070C0"/>
            </w:rPr>
          </w:rPrChange>
        </w:rPr>
      </w:pPr>
      <w:r w:rsidRPr="005E3178">
        <w:rPr>
          <w:rFonts w:hint="eastAsia"/>
          <w:color w:val="0070C0"/>
          <w:shd w:val="pct15" w:color="auto" w:fill="FFFFFF"/>
          <w:rPrChange w:id="748" w:author="jiuming Lin" w:date="2019-06-28T20:09:00Z">
            <w:rPr>
              <w:rFonts w:hint="eastAsia"/>
              <w:color w:val="0070C0"/>
            </w:rPr>
          </w:rPrChange>
        </w:rPr>
        <w:t>③</w:t>
      </w:r>
      <w:r w:rsidRPr="005E3178">
        <w:rPr>
          <w:color w:val="0070C0"/>
          <w:shd w:val="pct15" w:color="auto" w:fill="FFFFFF"/>
          <w:rPrChange w:id="749" w:author="jiuming Lin" w:date="2019-06-28T20:09:00Z">
            <w:rPr>
              <w:color w:val="0070C0"/>
            </w:rPr>
          </w:rPrChange>
        </w:rPr>
        <w:t>1、</w:t>
      </w:r>
      <w:r w:rsidR="00A54FAC" w:rsidRPr="005E3178">
        <w:rPr>
          <w:color w:val="0070C0"/>
          <w:shd w:val="pct15" w:color="auto" w:fill="FFFFFF"/>
          <w:rPrChange w:id="750" w:author="jiuming Lin" w:date="2019-06-28T20:09:00Z">
            <w:rPr>
              <w:color w:val="0070C0"/>
            </w:rPr>
          </w:rPrChange>
        </w:rPr>
        <w:t>1.25</w:t>
      </w:r>
      <w:r w:rsidRPr="005E3178">
        <w:rPr>
          <w:rFonts w:hint="eastAsia"/>
          <w:color w:val="0070C0"/>
          <w:shd w:val="pct15" w:color="auto" w:fill="FFFFFF"/>
          <w:rPrChange w:id="751" w:author="jiuming Lin" w:date="2019-06-28T20:09:00Z">
            <w:rPr>
              <w:rFonts w:hint="eastAsia"/>
              <w:color w:val="0070C0"/>
            </w:rPr>
          </w:rPrChange>
        </w:rPr>
        <w:t>、</w:t>
      </w:r>
      <w:r w:rsidR="00A54FAC" w:rsidRPr="005E3178">
        <w:rPr>
          <w:color w:val="0070C0"/>
          <w:shd w:val="pct15" w:color="auto" w:fill="FFFFFF"/>
          <w:rPrChange w:id="752" w:author="jiuming Lin" w:date="2019-06-28T20:09:00Z">
            <w:rPr>
              <w:color w:val="0070C0"/>
            </w:rPr>
          </w:rPrChange>
        </w:rPr>
        <w:t>1.5</w:t>
      </w:r>
    </w:p>
    <w:p w14:paraId="664168B3" w14:textId="254265FF" w:rsidR="00E24002" w:rsidRPr="005E3178" w:rsidRDefault="001164B7" w:rsidP="00CC348C">
      <w:pPr>
        <w:rPr>
          <w:color w:val="000000" w:themeColor="text1"/>
          <w:shd w:val="pct15" w:color="auto" w:fill="FFFFFF"/>
          <w:rPrChange w:id="753" w:author="jiuming Lin" w:date="2019-06-28T20:09:00Z">
            <w:rPr>
              <w:color w:val="000000" w:themeColor="text1"/>
            </w:rPr>
          </w:rPrChange>
        </w:rPr>
      </w:pPr>
      <w:r w:rsidRPr="005E3178">
        <w:rPr>
          <w:color w:val="000000" w:themeColor="text1"/>
          <w:shd w:val="pct15" w:color="auto" w:fill="FFFFFF"/>
          <w:rPrChange w:id="754" w:author="jiuming Lin" w:date="2019-06-28T20:09:00Z">
            <w:rPr>
              <w:color w:val="000000" w:themeColor="text1"/>
            </w:rPr>
          </w:rPrChange>
        </w:rPr>
        <w:t>5</w:t>
      </w:r>
      <w:r w:rsidR="00CC348C" w:rsidRPr="005E3178">
        <w:rPr>
          <w:color w:val="000000" w:themeColor="text1"/>
          <w:shd w:val="pct15" w:color="auto" w:fill="FFFFFF"/>
          <w:rPrChange w:id="755" w:author="jiuming Lin" w:date="2019-06-28T20:09:00Z">
            <w:rPr>
              <w:color w:val="000000" w:themeColor="text1"/>
            </w:rPr>
          </w:rPrChange>
        </w:rPr>
        <w:t>.</w:t>
      </w:r>
      <w:r w:rsidR="004D503F" w:rsidRPr="005E3178">
        <w:rPr>
          <w:rFonts w:hint="eastAsia"/>
          <w:color w:val="000000" w:themeColor="text1"/>
          <w:shd w:val="pct15" w:color="auto" w:fill="FFFFFF"/>
          <w:rPrChange w:id="756" w:author="jiuming Lin" w:date="2019-06-28T20:09:00Z">
            <w:rPr>
              <w:rFonts w:hint="eastAsia"/>
              <w:color w:val="000000" w:themeColor="text1"/>
            </w:rPr>
          </w:rPrChange>
        </w:rPr>
        <w:t>消费价格指数（</w:t>
      </w:r>
      <w:r w:rsidR="004D503F" w:rsidRPr="005E3178">
        <w:rPr>
          <w:color w:val="000000" w:themeColor="text1"/>
          <w:shd w:val="pct15" w:color="auto" w:fill="FFFFFF"/>
          <w:rPrChange w:id="757" w:author="jiuming Lin" w:date="2019-06-28T20:09:00Z">
            <w:rPr>
              <w:color w:val="000000" w:themeColor="text1"/>
            </w:rPr>
          </w:rPrChange>
        </w:rPr>
        <w:t>CPI</w:t>
      </w:r>
      <w:r w:rsidR="004D503F" w:rsidRPr="005E3178">
        <w:rPr>
          <w:rFonts w:hint="eastAsia"/>
          <w:color w:val="000000" w:themeColor="text1"/>
          <w:shd w:val="pct15" w:color="auto" w:fill="FFFFFF"/>
          <w:rPrChange w:id="758" w:author="jiuming Lin" w:date="2019-06-28T20:09:00Z">
            <w:rPr>
              <w:rFonts w:hint="eastAsia"/>
              <w:color w:val="000000" w:themeColor="text1"/>
            </w:rPr>
          </w:rPrChange>
        </w:rPr>
        <w:t>）：</w:t>
      </w:r>
    </w:p>
    <w:p w14:paraId="042F5682" w14:textId="2F31EBE3" w:rsidR="004D503F" w:rsidRPr="005E3178" w:rsidRDefault="004D503F" w:rsidP="00CC348C">
      <w:pPr>
        <w:rPr>
          <w:color w:val="000000" w:themeColor="text1"/>
          <w:shd w:val="pct15" w:color="auto" w:fill="FFFFFF"/>
          <w:rPrChange w:id="759" w:author="jiuming Lin" w:date="2019-06-28T20:09:00Z">
            <w:rPr>
              <w:color w:val="000000" w:themeColor="text1"/>
            </w:rPr>
          </w:rPrChange>
        </w:rPr>
      </w:pPr>
      <w:r w:rsidRPr="005E3178">
        <w:rPr>
          <w:rFonts w:hint="eastAsia"/>
          <w:color w:val="000000" w:themeColor="text1"/>
          <w:shd w:val="pct15" w:color="auto" w:fill="FFFFFF"/>
          <w:rPrChange w:id="760" w:author="jiuming Lin" w:date="2019-06-28T20:09:00Z">
            <w:rPr>
              <w:rFonts w:hint="eastAsia"/>
              <w:color w:val="000000" w:themeColor="text1"/>
            </w:rPr>
          </w:rPrChange>
        </w:rPr>
        <w:t>①概念：指的是对消费者购买一组固定的消费性产品与服务所支付平均价格的度量指标。</w:t>
      </w:r>
    </w:p>
    <w:p w14:paraId="7FA5D8CB" w14:textId="5E2072E7" w:rsidR="004D503F" w:rsidRPr="005E3178" w:rsidRDefault="004D503F" w:rsidP="00CC348C">
      <w:pPr>
        <w:rPr>
          <w:color w:val="000000" w:themeColor="text1"/>
          <w:shd w:val="pct15" w:color="auto" w:fill="FFFFFF"/>
          <w:rPrChange w:id="761" w:author="jiuming Lin" w:date="2019-06-28T20:09:00Z">
            <w:rPr>
              <w:color w:val="000000" w:themeColor="text1"/>
            </w:rPr>
          </w:rPrChange>
        </w:rPr>
      </w:pPr>
      <w:r w:rsidRPr="005E3178">
        <w:rPr>
          <w:rFonts w:hint="eastAsia"/>
          <w:color w:val="000000" w:themeColor="text1"/>
          <w:shd w:val="pct15" w:color="auto" w:fill="FFFFFF"/>
          <w:rPrChange w:id="762" w:author="jiuming Lin" w:date="2019-06-28T20:09:00Z">
            <w:rPr>
              <w:rFonts w:hint="eastAsia"/>
              <w:color w:val="000000" w:themeColor="text1"/>
            </w:rPr>
          </w:rPrChange>
        </w:rPr>
        <w:t>②作用：利用</w:t>
      </w:r>
      <w:r w:rsidRPr="005E3178">
        <w:rPr>
          <w:color w:val="000000" w:themeColor="text1"/>
          <w:shd w:val="pct15" w:color="auto" w:fill="FFFFFF"/>
          <w:rPrChange w:id="763" w:author="jiuming Lin" w:date="2019-06-28T20:09:00Z">
            <w:rPr>
              <w:color w:val="000000" w:themeColor="text1"/>
            </w:rPr>
          </w:rPrChange>
        </w:rPr>
        <w:t>CPI</w:t>
      </w:r>
      <w:r w:rsidRPr="005E3178">
        <w:rPr>
          <w:rFonts w:hint="eastAsia"/>
          <w:color w:val="000000" w:themeColor="text1"/>
          <w:shd w:val="pct15" w:color="auto" w:fill="FFFFFF"/>
          <w:rPrChange w:id="764" w:author="jiuming Lin" w:date="2019-06-28T20:09:00Z">
            <w:rPr>
              <w:rFonts w:hint="eastAsia"/>
              <w:color w:val="000000" w:themeColor="text1"/>
            </w:rPr>
          </w:rPrChange>
        </w:rPr>
        <w:t>数据，就可以将选定的消费品“篮子”产品的当期</w:t>
      </w:r>
      <w:r w:rsidRPr="005E3178">
        <w:rPr>
          <w:rFonts w:hint="eastAsia"/>
          <w:color w:val="000000" w:themeColor="text1"/>
          <w:highlight w:val="yellow"/>
          <w:shd w:val="pct15" w:color="auto" w:fill="FFFFFF"/>
          <w:rPrChange w:id="765" w:author="jiuming Lin" w:date="2019-06-28T20:09:00Z">
            <w:rPr>
              <w:rFonts w:hint="eastAsia"/>
              <w:color w:val="000000" w:themeColor="text1"/>
            </w:rPr>
          </w:rPrChange>
        </w:rPr>
        <w:t>成本</w:t>
      </w:r>
      <w:r w:rsidRPr="005E3178">
        <w:rPr>
          <w:rFonts w:hint="eastAsia"/>
          <w:color w:val="000000" w:themeColor="text1"/>
          <w:shd w:val="pct15" w:color="auto" w:fill="FFFFFF"/>
          <w:rPrChange w:id="766" w:author="jiuming Lin" w:date="2019-06-28T20:09:00Z">
            <w:rPr>
              <w:rFonts w:hint="eastAsia"/>
              <w:color w:val="000000" w:themeColor="text1"/>
            </w:rPr>
          </w:rPrChange>
        </w:rPr>
        <w:t>与其他时期的</w:t>
      </w:r>
      <w:r w:rsidRPr="005E3178">
        <w:rPr>
          <w:rFonts w:hint="eastAsia"/>
          <w:color w:val="000000" w:themeColor="text1"/>
          <w:highlight w:val="yellow"/>
          <w:shd w:val="pct15" w:color="auto" w:fill="FFFFFF"/>
          <w:rPrChange w:id="767" w:author="jiuming Lin" w:date="2019-06-28T20:09:00Z">
            <w:rPr>
              <w:rFonts w:hint="eastAsia"/>
              <w:color w:val="000000" w:themeColor="text1"/>
            </w:rPr>
          </w:rPrChange>
        </w:rPr>
        <w:t>成本</w:t>
      </w:r>
      <w:r w:rsidRPr="005E3178">
        <w:rPr>
          <w:rFonts w:hint="eastAsia"/>
          <w:color w:val="000000" w:themeColor="text1"/>
          <w:shd w:val="pct15" w:color="auto" w:fill="FFFFFF"/>
          <w:rPrChange w:id="768" w:author="jiuming Lin" w:date="2019-06-28T20:09:00Z">
            <w:rPr>
              <w:rFonts w:hint="eastAsia"/>
              <w:color w:val="000000" w:themeColor="text1"/>
            </w:rPr>
          </w:rPrChange>
        </w:rPr>
        <w:t>进行比较，进而反映其价格变动情况。</w:t>
      </w:r>
    </w:p>
    <w:p w14:paraId="1DE4E4A4" w14:textId="3B6B8ECC" w:rsidR="00907486" w:rsidRPr="005E3178" w:rsidRDefault="00907486" w:rsidP="00CC348C">
      <w:pPr>
        <w:rPr>
          <w:color w:val="000000" w:themeColor="text1"/>
          <w:shd w:val="pct15" w:color="auto" w:fill="FFFFFF"/>
          <w:rPrChange w:id="769" w:author="jiuming Lin" w:date="2019-06-28T20:09:00Z">
            <w:rPr>
              <w:color w:val="000000" w:themeColor="text1"/>
            </w:rPr>
          </w:rPrChange>
        </w:rPr>
      </w:pPr>
      <w:r w:rsidRPr="005E3178">
        <w:rPr>
          <w:rFonts w:hint="eastAsia"/>
          <w:color w:val="000000" w:themeColor="text1"/>
          <w:shd w:val="pct15" w:color="auto" w:fill="FFFFFF"/>
          <w:rPrChange w:id="770" w:author="jiuming Lin" w:date="2019-06-28T20:09:00Z">
            <w:rPr>
              <w:rFonts w:hint="eastAsia"/>
              <w:color w:val="000000" w:themeColor="text1"/>
            </w:rPr>
          </w:rPrChange>
        </w:rPr>
        <w:t>③基期：</w:t>
      </w:r>
      <w:r w:rsidRPr="005E3178">
        <w:rPr>
          <w:color w:val="000000" w:themeColor="text1"/>
          <w:shd w:val="pct15" w:color="auto" w:fill="FFFFFF"/>
          <w:rPrChange w:id="771" w:author="jiuming Lin" w:date="2019-06-28T20:09:00Z">
            <w:rPr>
              <w:color w:val="000000" w:themeColor="text1"/>
            </w:rPr>
          </w:rPrChange>
        </w:rPr>
        <w:t>CPI</w:t>
      </w:r>
      <w:r w:rsidRPr="005E3178">
        <w:rPr>
          <w:rFonts w:hint="eastAsia"/>
          <w:color w:val="000000" w:themeColor="text1"/>
          <w:shd w:val="pct15" w:color="auto" w:fill="FFFFFF"/>
          <w:rPrChange w:id="772" w:author="jiuming Lin" w:date="2019-06-28T20:09:00Z">
            <w:rPr>
              <w:rFonts w:hint="eastAsia"/>
              <w:color w:val="000000" w:themeColor="text1"/>
            </w:rPr>
          </w:rPrChange>
        </w:rPr>
        <w:t>在某一时期被定义为</w:t>
      </w:r>
      <w:r w:rsidRPr="005E3178">
        <w:rPr>
          <w:color w:val="000000" w:themeColor="text1"/>
          <w:highlight w:val="yellow"/>
          <w:shd w:val="pct15" w:color="auto" w:fill="FFFFFF"/>
          <w:rPrChange w:id="773" w:author="jiuming Lin" w:date="2019-06-28T20:09:00Z">
            <w:rPr>
              <w:color w:val="000000" w:themeColor="text1"/>
            </w:rPr>
          </w:rPrChange>
        </w:rPr>
        <w:t>100</w:t>
      </w:r>
      <w:r w:rsidRPr="005E3178">
        <w:rPr>
          <w:rFonts w:hint="eastAsia"/>
          <w:color w:val="000000" w:themeColor="text1"/>
          <w:shd w:val="pct15" w:color="auto" w:fill="FFFFFF"/>
          <w:rPrChange w:id="774" w:author="jiuming Lin" w:date="2019-06-28T20:09:00Z">
            <w:rPr>
              <w:rFonts w:hint="eastAsia"/>
              <w:color w:val="000000" w:themeColor="text1"/>
            </w:rPr>
          </w:rPrChange>
        </w:rPr>
        <w:t>，这一时期</w:t>
      </w:r>
      <w:r w:rsidR="001164B7" w:rsidRPr="005E3178">
        <w:rPr>
          <w:rFonts w:hint="eastAsia"/>
          <w:color w:val="000000" w:themeColor="text1"/>
          <w:shd w:val="pct15" w:color="auto" w:fill="FFFFFF"/>
          <w:rPrChange w:id="775" w:author="jiuming Lin" w:date="2019-06-28T20:09:00Z">
            <w:rPr>
              <w:rFonts w:hint="eastAsia"/>
              <w:color w:val="000000" w:themeColor="text1"/>
            </w:rPr>
          </w:rPrChange>
        </w:rPr>
        <w:t>称为</w:t>
      </w:r>
      <w:r w:rsidRPr="005E3178">
        <w:rPr>
          <w:rFonts w:hint="eastAsia"/>
          <w:color w:val="000000" w:themeColor="text1"/>
          <w:shd w:val="pct15" w:color="auto" w:fill="FFFFFF"/>
          <w:rPrChange w:id="776" w:author="jiuming Lin" w:date="2019-06-28T20:09:00Z">
            <w:rPr>
              <w:rFonts w:hint="eastAsia"/>
              <w:color w:val="000000" w:themeColor="text1"/>
            </w:rPr>
          </w:rPrChange>
        </w:rPr>
        <w:t>基期。</w:t>
      </w:r>
    </w:p>
    <w:p w14:paraId="0151DC94" w14:textId="303F5039" w:rsidR="00907486" w:rsidRPr="005E3178" w:rsidRDefault="00907486" w:rsidP="00CC348C">
      <w:pPr>
        <w:rPr>
          <w:color w:val="0070C0"/>
          <w:shd w:val="pct15" w:color="auto" w:fill="FFFFFF"/>
          <w:rPrChange w:id="777" w:author="jiuming Lin" w:date="2019-06-28T20:09:00Z">
            <w:rPr>
              <w:color w:val="0070C0"/>
            </w:rPr>
          </w:rPrChange>
        </w:rPr>
      </w:pPr>
      <w:r w:rsidRPr="005E3178">
        <w:rPr>
          <w:rFonts w:hint="eastAsia"/>
          <w:color w:val="0070C0"/>
          <w:shd w:val="pct15" w:color="auto" w:fill="FFFFFF"/>
          <w:rPrChange w:id="778" w:author="jiuming Lin" w:date="2019-06-28T20:09:00Z">
            <w:rPr>
              <w:rFonts w:hint="eastAsia"/>
              <w:color w:val="0070C0"/>
            </w:rPr>
          </w:rPrChange>
        </w:rPr>
        <w:t>举例：</w:t>
      </w:r>
    </w:p>
    <w:p w14:paraId="07F5554E" w14:textId="48DEAE5C" w:rsidR="00907486" w:rsidRPr="005E3178" w:rsidRDefault="00907486" w:rsidP="00CC348C">
      <w:pPr>
        <w:rPr>
          <w:color w:val="0070C0"/>
          <w:shd w:val="pct15" w:color="auto" w:fill="FFFFFF"/>
          <w:rPrChange w:id="779" w:author="jiuming Lin" w:date="2019-06-28T20:09:00Z">
            <w:rPr>
              <w:color w:val="0070C0"/>
            </w:rPr>
          </w:rPrChange>
        </w:rPr>
      </w:pPr>
      <w:r w:rsidRPr="005E3178">
        <w:rPr>
          <w:rFonts w:hint="eastAsia"/>
          <w:color w:val="0070C0"/>
          <w:shd w:val="pct15" w:color="auto" w:fill="FFFFFF"/>
          <w:rPrChange w:id="780" w:author="jiuming Lin" w:date="2019-06-28T20:09:00Z">
            <w:rPr>
              <w:rFonts w:hint="eastAsia"/>
              <w:color w:val="0070C0"/>
            </w:rPr>
          </w:rPrChange>
        </w:rPr>
        <w:t>选定</w:t>
      </w:r>
      <w:r w:rsidRPr="005E3178">
        <w:rPr>
          <w:color w:val="0070C0"/>
          <w:shd w:val="pct15" w:color="auto" w:fill="FFFFFF"/>
          <w:rPrChange w:id="781" w:author="jiuming Lin" w:date="2019-06-28T20:09:00Z">
            <w:rPr>
              <w:color w:val="0070C0"/>
            </w:rPr>
          </w:rPrChange>
        </w:rPr>
        <w:t>1993</w:t>
      </w:r>
      <w:r w:rsidRPr="005E3178">
        <w:rPr>
          <w:rFonts w:hint="eastAsia"/>
          <w:color w:val="0070C0"/>
          <w:shd w:val="pct15" w:color="auto" w:fill="FFFFFF"/>
          <w:rPrChange w:id="782" w:author="jiuming Lin" w:date="2019-06-28T20:09:00Z">
            <w:rPr>
              <w:rFonts w:hint="eastAsia"/>
              <w:color w:val="0070C0"/>
            </w:rPr>
          </w:rPrChange>
        </w:rPr>
        <w:t>年为基期，这时的</w:t>
      </w:r>
      <w:r w:rsidRPr="005E3178">
        <w:rPr>
          <w:color w:val="0070C0"/>
          <w:shd w:val="pct15" w:color="auto" w:fill="FFFFFF"/>
          <w:rPrChange w:id="783" w:author="jiuming Lin" w:date="2019-06-28T20:09:00Z">
            <w:rPr>
              <w:color w:val="0070C0"/>
            </w:rPr>
          </w:rPrChange>
        </w:rPr>
        <w:t>CPI</w:t>
      </w:r>
      <w:r w:rsidRPr="005E3178">
        <w:rPr>
          <w:rFonts w:hint="eastAsia"/>
          <w:color w:val="0070C0"/>
          <w:shd w:val="pct15" w:color="auto" w:fill="FFFFFF"/>
          <w:rPrChange w:id="784" w:author="jiuming Lin" w:date="2019-06-28T20:09:00Z">
            <w:rPr>
              <w:rFonts w:hint="eastAsia"/>
              <w:color w:val="0070C0"/>
            </w:rPr>
          </w:rPrChange>
        </w:rPr>
        <w:t>为</w:t>
      </w:r>
      <w:r w:rsidRPr="005E3178">
        <w:rPr>
          <w:color w:val="0070C0"/>
          <w:shd w:val="pct15" w:color="auto" w:fill="FFFFFF"/>
          <w:rPrChange w:id="785" w:author="jiuming Lin" w:date="2019-06-28T20:09:00Z">
            <w:rPr>
              <w:color w:val="0070C0"/>
            </w:rPr>
          </w:rPrChange>
        </w:rPr>
        <w:t>100</w:t>
      </w:r>
      <w:r w:rsidRPr="005E3178">
        <w:rPr>
          <w:rFonts w:hint="eastAsia"/>
          <w:color w:val="0070C0"/>
          <w:shd w:val="pct15" w:color="auto" w:fill="FFFFFF"/>
          <w:rPrChange w:id="786" w:author="jiuming Lin" w:date="2019-06-28T20:09:00Z">
            <w:rPr>
              <w:rFonts w:hint="eastAsia"/>
              <w:color w:val="0070C0"/>
            </w:rPr>
          </w:rPrChange>
        </w:rPr>
        <w:t>，若</w:t>
      </w:r>
      <w:r w:rsidRPr="005E3178">
        <w:rPr>
          <w:color w:val="0070C0"/>
          <w:shd w:val="pct15" w:color="auto" w:fill="FFFFFF"/>
          <w:rPrChange w:id="787" w:author="jiuming Lin" w:date="2019-06-28T20:09:00Z">
            <w:rPr>
              <w:color w:val="0070C0"/>
            </w:rPr>
          </w:rPrChange>
        </w:rPr>
        <w:t>2003</w:t>
      </w:r>
      <w:r w:rsidRPr="005E3178">
        <w:rPr>
          <w:rFonts w:hint="eastAsia"/>
          <w:color w:val="0070C0"/>
          <w:shd w:val="pct15" w:color="auto" w:fill="FFFFFF"/>
          <w:rPrChange w:id="788" w:author="jiuming Lin" w:date="2019-06-28T20:09:00Z">
            <w:rPr>
              <w:rFonts w:hint="eastAsia"/>
              <w:color w:val="0070C0"/>
            </w:rPr>
          </w:rPrChange>
        </w:rPr>
        <w:t>年的</w:t>
      </w:r>
      <w:r w:rsidRPr="005E3178">
        <w:rPr>
          <w:color w:val="0070C0"/>
          <w:shd w:val="pct15" w:color="auto" w:fill="FFFFFF"/>
          <w:rPrChange w:id="789" w:author="jiuming Lin" w:date="2019-06-28T20:09:00Z">
            <w:rPr>
              <w:color w:val="0070C0"/>
            </w:rPr>
          </w:rPrChange>
        </w:rPr>
        <w:t>CPI</w:t>
      </w:r>
      <w:r w:rsidRPr="005E3178">
        <w:rPr>
          <w:rFonts w:hint="eastAsia"/>
          <w:color w:val="0070C0"/>
          <w:shd w:val="pct15" w:color="auto" w:fill="FFFFFF"/>
          <w:rPrChange w:id="790" w:author="jiuming Lin" w:date="2019-06-28T20:09:00Z">
            <w:rPr>
              <w:rFonts w:hint="eastAsia"/>
              <w:color w:val="0070C0"/>
            </w:rPr>
          </w:rPrChange>
        </w:rPr>
        <w:t>为</w:t>
      </w:r>
      <w:r w:rsidRPr="005E3178">
        <w:rPr>
          <w:color w:val="0070C0"/>
          <w:shd w:val="pct15" w:color="auto" w:fill="FFFFFF"/>
          <w:rPrChange w:id="791" w:author="jiuming Lin" w:date="2019-06-28T20:09:00Z">
            <w:rPr>
              <w:color w:val="0070C0"/>
            </w:rPr>
          </w:rPrChange>
        </w:rPr>
        <w:t>148</w:t>
      </w:r>
      <w:r w:rsidRPr="005E3178">
        <w:rPr>
          <w:rFonts w:hint="eastAsia"/>
          <w:color w:val="0070C0"/>
          <w:shd w:val="pct15" w:color="auto" w:fill="FFFFFF"/>
          <w:rPrChange w:id="792" w:author="jiuming Lin" w:date="2019-06-28T20:09:00Z">
            <w:rPr>
              <w:rFonts w:hint="eastAsia"/>
              <w:color w:val="0070C0"/>
            </w:rPr>
          </w:rPrChange>
        </w:rPr>
        <w:t>，这说明对所选定的消费品“篮子”而言，从</w:t>
      </w:r>
      <w:r w:rsidRPr="005E3178">
        <w:rPr>
          <w:color w:val="0070C0"/>
          <w:shd w:val="pct15" w:color="auto" w:fill="FFFFFF"/>
          <w:rPrChange w:id="793" w:author="jiuming Lin" w:date="2019-06-28T20:09:00Z">
            <w:rPr>
              <w:color w:val="0070C0"/>
            </w:rPr>
          </w:rPrChange>
        </w:rPr>
        <w:t>1993</w:t>
      </w:r>
      <w:r w:rsidRPr="005E3178">
        <w:rPr>
          <w:rFonts w:hint="eastAsia"/>
          <w:color w:val="0070C0"/>
          <w:shd w:val="pct15" w:color="auto" w:fill="FFFFFF"/>
          <w:rPrChange w:id="794" w:author="jiuming Lin" w:date="2019-06-28T20:09:00Z">
            <w:rPr>
              <w:rFonts w:hint="eastAsia"/>
              <w:color w:val="0070C0"/>
            </w:rPr>
          </w:rPrChange>
        </w:rPr>
        <w:t>年到</w:t>
      </w:r>
      <w:r w:rsidRPr="005E3178">
        <w:rPr>
          <w:color w:val="0070C0"/>
          <w:shd w:val="pct15" w:color="auto" w:fill="FFFFFF"/>
          <w:rPrChange w:id="795" w:author="jiuming Lin" w:date="2019-06-28T20:09:00Z">
            <w:rPr>
              <w:color w:val="0070C0"/>
            </w:rPr>
          </w:rPrChange>
        </w:rPr>
        <w:t>2003</w:t>
      </w:r>
      <w:r w:rsidRPr="005E3178">
        <w:rPr>
          <w:rFonts w:hint="eastAsia"/>
          <w:color w:val="0070C0"/>
          <w:shd w:val="pct15" w:color="auto" w:fill="FFFFFF"/>
          <w:rPrChange w:id="796" w:author="jiuming Lin" w:date="2019-06-28T20:09:00Z">
            <w:rPr>
              <w:rFonts w:hint="eastAsia"/>
              <w:color w:val="0070C0"/>
            </w:rPr>
          </w:rPrChange>
        </w:rPr>
        <w:t>年价格上升了</w:t>
      </w:r>
      <w:r w:rsidRPr="005E3178">
        <w:rPr>
          <w:color w:val="0070C0"/>
          <w:shd w:val="pct15" w:color="auto" w:fill="FFFFFF"/>
          <w:rPrChange w:id="797" w:author="jiuming Lin" w:date="2019-06-28T20:09:00Z">
            <w:rPr>
              <w:color w:val="0070C0"/>
            </w:rPr>
          </w:rPrChange>
        </w:rPr>
        <w:t>48%。</w:t>
      </w:r>
    </w:p>
    <w:p w14:paraId="704651EE" w14:textId="234FAABF" w:rsidR="004D503F" w:rsidRPr="005E3178" w:rsidRDefault="00907486" w:rsidP="00CC348C">
      <w:pPr>
        <w:rPr>
          <w:color w:val="000000" w:themeColor="text1"/>
          <w:shd w:val="pct15" w:color="auto" w:fill="FFFFFF"/>
          <w:rPrChange w:id="798" w:author="jiuming Lin" w:date="2019-06-28T20:09:00Z">
            <w:rPr>
              <w:color w:val="000000" w:themeColor="text1"/>
            </w:rPr>
          </w:rPrChange>
        </w:rPr>
      </w:pPr>
      <w:r w:rsidRPr="005E3178">
        <w:rPr>
          <w:rFonts w:hint="eastAsia"/>
          <w:color w:val="000000" w:themeColor="text1"/>
          <w:shd w:val="pct15" w:color="auto" w:fill="FFFFFF"/>
          <w:rPrChange w:id="799" w:author="jiuming Lin" w:date="2019-06-28T20:09:00Z">
            <w:rPr>
              <w:rFonts w:hint="eastAsia"/>
              <w:color w:val="000000" w:themeColor="text1"/>
            </w:rPr>
          </w:rPrChange>
        </w:rPr>
        <w:t>④</w:t>
      </w:r>
      <w:r w:rsidR="004D503F" w:rsidRPr="005E3178">
        <w:rPr>
          <w:rFonts w:hint="eastAsia"/>
          <w:color w:val="000000" w:themeColor="text1"/>
          <w:shd w:val="pct15" w:color="auto" w:fill="FFFFFF"/>
          <w:rPrChange w:id="800" w:author="jiuming Lin" w:date="2019-06-28T20:09:00Z">
            <w:rPr>
              <w:rFonts w:hint="eastAsia"/>
              <w:color w:val="000000" w:themeColor="text1"/>
            </w:rPr>
          </w:rPrChange>
        </w:rPr>
        <w:t>编制</w:t>
      </w:r>
      <w:r w:rsidR="004D503F" w:rsidRPr="005E3178">
        <w:rPr>
          <w:color w:val="000000" w:themeColor="text1"/>
          <w:shd w:val="pct15" w:color="auto" w:fill="FFFFFF"/>
          <w:rPrChange w:id="801" w:author="jiuming Lin" w:date="2019-06-28T20:09:00Z">
            <w:rPr>
              <w:color w:val="000000" w:themeColor="text1"/>
            </w:rPr>
          </w:rPrChange>
        </w:rPr>
        <w:t>CPI</w:t>
      </w:r>
      <w:r w:rsidR="004D503F" w:rsidRPr="005E3178">
        <w:rPr>
          <w:rFonts w:hint="eastAsia"/>
          <w:color w:val="000000" w:themeColor="text1"/>
          <w:shd w:val="pct15" w:color="auto" w:fill="FFFFFF"/>
          <w:rPrChange w:id="802" w:author="jiuming Lin" w:date="2019-06-28T20:09:00Z">
            <w:rPr>
              <w:rFonts w:hint="eastAsia"/>
              <w:color w:val="000000" w:themeColor="text1"/>
            </w:rPr>
          </w:rPrChange>
        </w:rPr>
        <w:t>的步骤：</w:t>
      </w:r>
    </w:p>
    <w:p w14:paraId="62623324" w14:textId="07BD91E8" w:rsidR="004D503F" w:rsidRPr="005E3178" w:rsidRDefault="004D503F" w:rsidP="00CC348C">
      <w:pPr>
        <w:rPr>
          <w:color w:val="000000" w:themeColor="text1"/>
          <w:shd w:val="pct15" w:color="auto" w:fill="FFFFFF"/>
          <w:rPrChange w:id="803" w:author="jiuming Lin" w:date="2019-06-28T20:09:00Z">
            <w:rPr>
              <w:color w:val="000000" w:themeColor="text1"/>
            </w:rPr>
          </w:rPrChange>
        </w:rPr>
      </w:pPr>
      <w:r w:rsidRPr="005E3178">
        <w:rPr>
          <w:color w:val="000000" w:themeColor="text1"/>
          <w:shd w:val="pct15" w:color="auto" w:fill="FFFFFF"/>
          <w:rPrChange w:id="804" w:author="jiuming Lin" w:date="2019-06-28T20:09:00Z">
            <w:rPr>
              <w:color w:val="000000" w:themeColor="text1"/>
            </w:rPr>
          </w:rPrChange>
        </w:rPr>
        <w:lastRenderedPageBreak/>
        <w:t>I.</w:t>
      </w:r>
      <w:r w:rsidRPr="005E3178">
        <w:rPr>
          <w:rFonts w:hint="eastAsia"/>
          <w:color w:val="000000" w:themeColor="text1"/>
          <w:shd w:val="pct15" w:color="auto" w:fill="FFFFFF"/>
          <w:rPrChange w:id="805" w:author="jiuming Lin" w:date="2019-06-28T20:09:00Z">
            <w:rPr>
              <w:rFonts w:hint="eastAsia"/>
              <w:color w:val="000000" w:themeColor="text1"/>
            </w:rPr>
          </w:rPrChange>
        </w:rPr>
        <w:t>选定</w:t>
      </w:r>
      <w:r w:rsidRPr="005E3178">
        <w:rPr>
          <w:color w:val="000000" w:themeColor="text1"/>
          <w:shd w:val="pct15" w:color="auto" w:fill="FFFFFF"/>
          <w:rPrChange w:id="806" w:author="jiuming Lin" w:date="2019-06-28T20:09:00Z">
            <w:rPr>
              <w:color w:val="000000" w:themeColor="text1"/>
            </w:rPr>
          </w:rPrChange>
        </w:rPr>
        <w:t>CPI</w:t>
      </w:r>
      <w:r w:rsidRPr="005E3178">
        <w:rPr>
          <w:rFonts w:hint="eastAsia"/>
          <w:color w:val="000000" w:themeColor="text1"/>
          <w:shd w:val="pct15" w:color="auto" w:fill="FFFFFF"/>
          <w:rPrChange w:id="807" w:author="jiuming Lin" w:date="2019-06-28T20:09:00Z">
            <w:rPr>
              <w:rFonts w:hint="eastAsia"/>
              <w:color w:val="000000" w:themeColor="text1"/>
            </w:rPr>
          </w:rPrChange>
        </w:rPr>
        <w:t>“篮子”产品</w:t>
      </w:r>
    </w:p>
    <w:p w14:paraId="684E939F" w14:textId="3EC38AAE" w:rsidR="004D503F" w:rsidRPr="005E3178" w:rsidRDefault="004D503F" w:rsidP="00CC348C">
      <w:pPr>
        <w:rPr>
          <w:color w:val="000000" w:themeColor="text1"/>
          <w:shd w:val="pct15" w:color="auto" w:fill="FFFFFF"/>
          <w:rPrChange w:id="808" w:author="jiuming Lin" w:date="2019-06-28T20:09:00Z">
            <w:rPr>
              <w:color w:val="000000" w:themeColor="text1"/>
            </w:rPr>
          </w:rPrChange>
        </w:rPr>
      </w:pPr>
      <w:r w:rsidRPr="005E3178">
        <w:rPr>
          <w:color w:val="000000" w:themeColor="text1"/>
          <w:shd w:val="pct15" w:color="auto" w:fill="FFFFFF"/>
          <w:rPrChange w:id="809" w:author="jiuming Lin" w:date="2019-06-28T20:09:00Z">
            <w:rPr>
              <w:color w:val="000000" w:themeColor="text1"/>
            </w:rPr>
          </w:rPrChange>
        </w:rPr>
        <w:t>II.</w:t>
      </w:r>
      <w:r w:rsidRPr="005E3178">
        <w:rPr>
          <w:rFonts w:hint="eastAsia"/>
          <w:color w:val="000000" w:themeColor="text1"/>
          <w:shd w:val="pct15" w:color="auto" w:fill="FFFFFF"/>
          <w:rPrChange w:id="810" w:author="jiuming Lin" w:date="2019-06-28T20:09:00Z">
            <w:rPr>
              <w:rFonts w:hint="eastAsia"/>
              <w:color w:val="000000" w:themeColor="text1"/>
            </w:rPr>
          </w:rPrChange>
        </w:rPr>
        <w:t>进行月度价格调查</w:t>
      </w:r>
    </w:p>
    <w:p w14:paraId="6D5F22F0" w14:textId="5A6B42C8" w:rsidR="004D503F" w:rsidRPr="005E3178" w:rsidRDefault="004D503F" w:rsidP="00CC348C">
      <w:pPr>
        <w:rPr>
          <w:color w:val="000000" w:themeColor="text1"/>
          <w:shd w:val="pct15" w:color="auto" w:fill="FFFFFF"/>
          <w:rPrChange w:id="811" w:author="jiuming Lin" w:date="2019-06-28T20:09:00Z">
            <w:rPr>
              <w:color w:val="000000" w:themeColor="text1"/>
            </w:rPr>
          </w:rPrChange>
        </w:rPr>
      </w:pPr>
      <w:r w:rsidRPr="005E3178">
        <w:rPr>
          <w:color w:val="000000" w:themeColor="text1"/>
          <w:shd w:val="pct15" w:color="auto" w:fill="FFFFFF"/>
          <w:rPrChange w:id="812" w:author="jiuming Lin" w:date="2019-06-28T20:09:00Z">
            <w:rPr>
              <w:color w:val="000000" w:themeColor="text1"/>
            </w:rPr>
          </w:rPrChange>
        </w:rPr>
        <w:t>III.</w:t>
      </w:r>
      <w:r w:rsidRPr="005E3178">
        <w:rPr>
          <w:rFonts w:hint="eastAsia"/>
          <w:color w:val="000000" w:themeColor="text1"/>
          <w:shd w:val="pct15" w:color="auto" w:fill="FFFFFF"/>
          <w:rPrChange w:id="813" w:author="jiuming Lin" w:date="2019-06-28T20:09:00Z">
            <w:rPr>
              <w:rFonts w:hint="eastAsia"/>
              <w:color w:val="000000" w:themeColor="text1"/>
            </w:rPr>
          </w:rPrChange>
        </w:rPr>
        <w:t>计算</w:t>
      </w:r>
      <w:r w:rsidRPr="005E3178">
        <w:rPr>
          <w:color w:val="000000" w:themeColor="text1"/>
          <w:shd w:val="pct15" w:color="auto" w:fill="FFFFFF"/>
          <w:rPrChange w:id="814" w:author="jiuming Lin" w:date="2019-06-28T20:09:00Z">
            <w:rPr>
              <w:color w:val="000000" w:themeColor="text1"/>
            </w:rPr>
          </w:rPrChange>
        </w:rPr>
        <w:t>CPI</w:t>
      </w:r>
      <w:r w:rsidR="008E2510" w:rsidRPr="005E3178">
        <w:rPr>
          <w:rFonts w:hint="eastAsia"/>
          <w:color w:val="000000" w:themeColor="text1"/>
          <w:shd w:val="pct15" w:color="auto" w:fill="FFFFFF"/>
          <w:rPrChange w:id="815" w:author="jiuming Lin" w:date="2019-06-28T20:09:00Z">
            <w:rPr>
              <w:rFonts w:hint="eastAsia"/>
              <w:color w:val="000000" w:themeColor="text1"/>
            </w:rPr>
          </w:rPrChange>
        </w:rPr>
        <w:t>：</w:t>
      </w:r>
    </w:p>
    <w:p w14:paraId="5FEDD20A" w14:textId="154A69F8" w:rsidR="008E2510" w:rsidRPr="005E3178" w:rsidRDefault="008E2510" w:rsidP="00CC348C">
      <w:pPr>
        <w:rPr>
          <w:color w:val="000000" w:themeColor="text1"/>
          <w:shd w:val="pct15" w:color="auto" w:fill="FFFFFF"/>
          <w:rPrChange w:id="816" w:author="jiuming Lin" w:date="2019-06-28T20:09:00Z">
            <w:rPr>
              <w:color w:val="000000" w:themeColor="text1"/>
            </w:rPr>
          </w:rPrChange>
        </w:rPr>
      </w:pPr>
      <w:r w:rsidRPr="005E3178">
        <w:rPr>
          <w:rFonts w:hint="eastAsia"/>
          <w:color w:val="000000" w:themeColor="text1"/>
          <w:shd w:val="pct15" w:color="auto" w:fill="FFFFFF"/>
          <w:rPrChange w:id="817" w:author="jiuming Lin" w:date="2019-06-28T20:09:00Z">
            <w:rPr>
              <w:rFonts w:hint="eastAsia"/>
              <w:color w:val="000000" w:themeColor="text1"/>
            </w:rPr>
          </w:rPrChange>
        </w:rPr>
        <w:t>且第</w:t>
      </w:r>
      <w:r w:rsidRPr="005E3178">
        <w:rPr>
          <w:color w:val="000000" w:themeColor="text1"/>
          <w:shd w:val="pct15" w:color="auto" w:fill="FFFFFF"/>
          <w:rPrChange w:id="818" w:author="jiuming Lin" w:date="2019-06-28T20:09:00Z">
            <w:rPr>
              <w:color w:val="000000" w:themeColor="text1"/>
            </w:rPr>
          </w:rPrChange>
        </w:rPr>
        <w:t>III</w:t>
      </w:r>
      <w:r w:rsidRPr="005E3178">
        <w:rPr>
          <w:rFonts w:hint="eastAsia"/>
          <w:color w:val="000000" w:themeColor="text1"/>
          <w:shd w:val="pct15" w:color="auto" w:fill="FFFFFF"/>
          <w:rPrChange w:id="819" w:author="jiuming Lin" w:date="2019-06-28T20:09:00Z">
            <w:rPr>
              <w:rFonts w:hint="eastAsia"/>
              <w:color w:val="000000" w:themeColor="text1"/>
            </w:rPr>
          </w:rPrChange>
        </w:rPr>
        <w:t>步可分为以下三步：</w:t>
      </w:r>
    </w:p>
    <w:p w14:paraId="0C6C400E" w14:textId="22D27345" w:rsidR="008E2510" w:rsidRPr="005E3178" w:rsidRDefault="008E2510" w:rsidP="00CC348C">
      <w:pPr>
        <w:rPr>
          <w:color w:val="000000" w:themeColor="text1"/>
          <w:shd w:val="pct15" w:color="auto" w:fill="FFFFFF"/>
          <w:rPrChange w:id="820" w:author="jiuming Lin" w:date="2019-06-28T20:09:00Z">
            <w:rPr>
              <w:color w:val="000000" w:themeColor="text1"/>
            </w:rPr>
          </w:rPrChange>
        </w:rPr>
      </w:pPr>
      <w:r w:rsidRPr="005E3178">
        <w:rPr>
          <w:color w:val="000000" w:themeColor="text1"/>
          <w:shd w:val="pct15" w:color="auto" w:fill="FFFFFF"/>
          <w:rPrChange w:id="821" w:author="jiuming Lin" w:date="2019-06-28T20:09:00Z">
            <w:rPr>
              <w:color w:val="000000" w:themeColor="text1"/>
            </w:rPr>
          </w:rPrChange>
        </w:rPr>
        <w:t>i.</w:t>
      </w:r>
      <w:r w:rsidRPr="005E3178">
        <w:rPr>
          <w:rFonts w:hint="eastAsia"/>
          <w:color w:val="000000" w:themeColor="text1"/>
          <w:shd w:val="pct15" w:color="auto" w:fill="FFFFFF"/>
          <w:rPrChange w:id="822" w:author="jiuming Lin" w:date="2019-06-28T20:09:00Z">
            <w:rPr>
              <w:rFonts w:hint="eastAsia"/>
              <w:color w:val="000000" w:themeColor="text1"/>
            </w:rPr>
          </w:rPrChange>
        </w:rPr>
        <w:t>得出在基期价格下</w:t>
      </w:r>
      <w:r w:rsidRPr="005E3178">
        <w:rPr>
          <w:color w:val="000000" w:themeColor="text1"/>
          <w:shd w:val="pct15" w:color="auto" w:fill="FFFFFF"/>
          <w:rPrChange w:id="823" w:author="jiuming Lin" w:date="2019-06-28T20:09:00Z">
            <w:rPr>
              <w:color w:val="000000" w:themeColor="text1"/>
            </w:rPr>
          </w:rPrChange>
        </w:rPr>
        <w:t>CPI</w:t>
      </w:r>
      <w:r w:rsidRPr="005E3178">
        <w:rPr>
          <w:rFonts w:hint="eastAsia"/>
          <w:color w:val="000000" w:themeColor="text1"/>
          <w:shd w:val="pct15" w:color="auto" w:fill="FFFFFF"/>
          <w:rPrChange w:id="824" w:author="jiuming Lin" w:date="2019-06-28T20:09:00Z">
            <w:rPr>
              <w:rFonts w:hint="eastAsia"/>
              <w:color w:val="000000" w:themeColor="text1"/>
            </w:rPr>
          </w:rPrChange>
        </w:rPr>
        <w:t>“篮子”产品的成本。</w:t>
      </w:r>
    </w:p>
    <w:p w14:paraId="4CBB61EE" w14:textId="6B8FC397" w:rsidR="008E2510" w:rsidRPr="005E3178" w:rsidRDefault="008E2510" w:rsidP="00CC348C">
      <w:pPr>
        <w:rPr>
          <w:color w:val="000000" w:themeColor="text1"/>
          <w:shd w:val="pct15" w:color="auto" w:fill="FFFFFF"/>
          <w:rPrChange w:id="825" w:author="jiuming Lin" w:date="2019-06-28T20:09:00Z">
            <w:rPr>
              <w:color w:val="000000" w:themeColor="text1"/>
            </w:rPr>
          </w:rPrChange>
        </w:rPr>
      </w:pPr>
      <w:r w:rsidRPr="005E3178">
        <w:rPr>
          <w:color w:val="000000" w:themeColor="text1"/>
          <w:shd w:val="pct15" w:color="auto" w:fill="FFFFFF"/>
          <w:rPrChange w:id="826" w:author="jiuming Lin" w:date="2019-06-28T20:09:00Z">
            <w:rPr>
              <w:color w:val="000000" w:themeColor="text1"/>
            </w:rPr>
          </w:rPrChange>
        </w:rPr>
        <w:t>ii.</w:t>
      </w:r>
      <w:r w:rsidRPr="005E3178">
        <w:rPr>
          <w:rFonts w:hint="eastAsia"/>
          <w:color w:val="000000" w:themeColor="text1"/>
          <w:shd w:val="pct15" w:color="auto" w:fill="FFFFFF"/>
          <w:rPrChange w:id="827" w:author="jiuming Lin" w:date="2019-06-28T20:09:00Z">
            <w:rPr>
              <w:rFonts w:hint="eastAsia"/>
              <w:color w:val="000000" w:themeColor="text1"/>
            </w:rPr>
          </w:rPrChange>
        </w:rPr>
        <w:t>得出在现期价格下</w:t>
      </w:r>
      <w:r w:rsidRPr="005E3178">
        <w:rPr>
          <w:color w:val="000000" w:themeColor="text1"/>
          <w:shd w:val="pct15" w:color="auto" w:fill="FFFFFF"/>
          <w:rPrChange w:id="828" w:author="jiuming Lin" w:date="2019-06-28T20:09:00Z">
            <w:rPr>
              <w:color w:val="000000" w:themeColor="text1"/>
            </w:rPr>
          </w:rPrChange>
        </w:rPr>
        <w:t>CPI</w:t>
      </w:r>
      <w:r w:rsidRPr="005E3178">
        <w:rPr>
          <w:rFonts w:hint="eastAsia"/>
          <w:color w:val="000000" w:themeColor="text1"/>
          <w:shd w:val="pct15" w:color="auto" w:fill="FFFFFF"/>
          <w:rPrChange w:id="829" w:author="jiuming Lin" w:date="2019-06-28T20:09:00Z">
            <w:rPr>
              <w:rFonts w:hint="eastAsia"/>
              <w:color w:val="000000" w:themeColor="text1"/>
            </w:rPr>
          </w:rPrChange>
        </w:rPr>
        <w:t>“篮子”产品的成本。</w:t>
      </w:r>
    </w:p>
    <w:p w14:paraId="4DB1A466" w14:textId="209510C0" w:rsidR="008E2510" w:rsidRPr="005E3178" w:rsidRDefault="008E2510" w:rsidP="00CC348C">
      <w:pPr>
        <w:rPr>
          <w:color w:val="000000" w:themeColor="text1"/>
          <w:shd w:val="pct15" w:color="auto" w:fill="FFFFFF"/>
          <w:rPrChange w:id="830" w:author="jiuming Lin" w:date="2019-06-28T20:09:00Z">
            <w:rPr>
              <w:color w:val="000000" w:themeColor="text1"/>
            </w:rPr>
          </w:rPrChange>
        </w:rPr>
      </w:pPr>
      <w:r w:rsidRPr="005E3178">
        <w:rPr>
          <w:color w:val="000000" w:themeColor="text1"/>
          <w:shd w:val="pct15" w:color="auto" w:fill="FFFFFF"/>
          <w:rPrChange w:id="831" w:author="jiuming Lin" w:date="2019-06-28T20:09:00Z">
            <w:rPr>
              <w:color w:val="000000" w:themeColor="text1"/>
            </w:rPr>
          </w:rPrChange>
        </w:rPr>
        <w:t>iii.</w:t>
      </w:r>
      <w:r w:rsidRPr="005E3178">
        <w:rPr>
          <w:rFonts w:hint="eastAsia"/>
          <w:color w:val="000000" w:themeColor="text1"/>
          <w:shd w:val="pct15" w:color="auto" w:fill="FFFFFF"/>
          <w:rPrChange w:id="832" w:author="jiuming Lin" w:date="2019-06-28T20:09:00Z">
            <w:rPr>
              <w:rFonts w:hint="eastAsia"/>
              <w:color w:val="000000" w:themeColor="text1"/>
            </w:rPr>
          </w:rPrChange>
        </w:rPr>
        <w:t>计算基期和现期的</w:t>
      </w:r>
      <w:r w:rsidRPr="005E3178">
        <w:rPr>
          <w:color w:val="000000" w:themeColor="text1"/>
          <w:shd w:val="pct15" w:color="auto" w:fill="FFFFFF"/>
          <w:rPrChange w:id="833" w:author="jiuming Lin" w:date="2019-06-28T20:09:00Z">
            <w:rPr>
              <w:color w:val="000000" w:themeColor="text1"/>
            </w:rPr>
          </w:rPrChange>
        </w:rPr>
        <w:t>CPI</w:t>
      </w:r>
    </w:p>
    <w:p w14:paraId="5A0864FA" w14:textId="2B52EEB9" w:rsidR="00907486" w:rsidRPr="005E3178" w:rsidRDefault="00907486" w:rsidP="00CC348C">
      <w:pPr>
        <w:rPr>
          <w:color w:val="000000" w:themeColor="text1"/>
          <w:shd w:val="pct15" w:color="auto" w:fill="FFFFFF"/>
          <w:rPrChange w:id="834" w:author="jiuming Lin" w:date="2019-06-28T20:09:00Z">
            <w:rPr>
              <w:color w:val="000000" w:themeColor="text1"/>
            </w:rPr>
          </w:rPrChange>
        </w:rPr>
      </w:pPr>
      <w:r w:rsidRPr="005E3178">
        <w:rPr>
          <w:rFonts w:hint="eastAsia"/>
          <w:color w:val="000000" w:themeColor="text1"/>
          <w:shd w:val="pct15" w:color="auto" w:fill="FFFFFF"/>
          <w:rPrChange w:id="835" w:author="jiuming Lin" w:date="2019-06-28T20:09:00Z">
            <w:rPr>
              <w:rFonts w:hint="eastAsia"/>
              <w:color w:val="000000" w:themeColor="text1"/>
            </w:rPr>
          </w:rPrChange>
        </w:rPr>
        <w:t>⑤公式：</w:t>
      </w:r>
      <w:r w:rsidRPr="005E3178">
        <w:rPr>
          <w:color w:val="000000" w:themeColor="text1"/>
          <w:highlight w:val="yellow"/>
          <w:shd w:val="pct15" w:color="auto" w:fill="FFFFFF"/>
          <w:rPrChange w:id="836" w:author="jiuming Lin" w:date="2019-06-28T20:09:00Z">
            <w:rPr>
              <w:color w:val="000000" w:themeColor="text1"/>
              <w:highlight w:val="yellow"/>
            </w:rPr>
          </w:rPrChange>
        </w:rPr>
        <w:t>CPI=</w:t>
      </w:r>
      <w:r w:rsidRPr="005E3178">
        <w:rPr>
          <w:rFonts w:hint="eastAsia"/>
          <w:color w:val="000000" w:themeColor="text1"/>
          <w:highlight w:val="yellow"/>
          <w:shd w:val="pct15" w:color="auto" w:fill="FFFFFF"/>
          <w:rPrChange w:id="837" w:author="jiuming Lin" w:date="2019-06-28T20:09:00Z">
            <w:rPr>
              <w:rFonts w:hint="eastAsia"/>
              <w:color w:val="000000" w:themeColor="text1"/>
              <w:highlight w:val="yellow"/>
            </w:rPr>
          </w:rPrChange>
        </w:rPr>
        <w:t>（现期价格下“篮子”产品的成本</w:t>
      </w:r>
      <w:r w:rsidRPr="005E3178">
        <w:rPr>
          <w:color w:val="000000" w:themeColor="text1"/>
          <w:highlight w:val="yellow"/>
          <w:shd w:val="pct15" w:color="auto" w:fill="FFFFFF"/>
          <w:rPrChange w:id="838" w:author="jiuming Lin" w:date="2019-06-28T20:09:00Z">
            <w:rPr>
              <w:color w:val="000000" w:themeColor="text1"/>
              <w:highlight w:val="yellow"/>
            </w:rPr>
          </w:rPrChange>
        </w:rPr>
        <w:t>/</w:t>
      </w:r>
      <w:r w:rsidRPr="005E3178">
        <w:rPr>
          <w:rFonts w:hint="eastAsia"/>
          <w:color w:val="000000" w:themeColor="text1"/>
          <w:highlight w:val="yellow"/>
          <w:shd w:val="pct15" w:color="auto" w:fill="FFFFFF"/>
          <w:rPrChange w:id="839" w:author="jiuming Lin" w:date="2019-06-28T20:09:00Z">
            <w:rPr>
              <w:rFonts w:hint="eastAsia"/>
              <w:color w:val="000000" w:themeColor="text1"/>
              <w:highlight w:val="yellow"/>
            </w:rPr>
          </w:rPrChange>
        </w:rPr>
        <w:t>基期价格下“篮子”产品的成本）</w:t>
      </w:r>
      <w:r w:rsidRPr="005E3178">
        <w:rPr>
          <w:color w:val="000000" w:themeColor="text1"/>
          <w:highlight w:val="yellow"/>
          <w:shd w:val="pct15" w:color="auto" w:fill="FFFFFF"/>
          <w:rPrChange w:id="840" w:author="jiuming Lin" w:date="2019-06-28T20:09:00Z">
            <w:rPr>
              <w:color w:val="000000" w:themeColor="text1"/>
              <w:highlight w:val="yellow"/>
            </w:rPr>
          </w:rPrChange>
        </w:rPr>
        <w:t>x100</w:t>
      </w:r>
    </w:p>
    <w:p w14:paraId="77B54347" w14:textId="2EE417D8" w:rsidR="00CC348C" w:rsidRPr="005E3178" w:rsidRDefault="001164B7" w:rsidP="00CC348C">
      <w:pPr>
        <w:rPr>
          <w:color w:val="000000" w:themeColor="text1"/>
          <w:shd w:val="pct15" w:color="auto" w:fill="FFFFFF"/>
          <w:rPrChange w:id="841" w:author="jiuming Lin" w:date="2019-06-28T20:09:00Z">
            <w:rPr>
              <w:color w:val="000000" w:themeColor="text1"/>
            </w:rPr>
          </w:rPrChange>
        </w:rPr>
      </w:pPr>
      <w:r w:rsidRPr="005E3178">
        <w:rPr>
          <w:color w:val="000000" w:themeColor="text1"/>
          <w:shd w:val="pct15" w:color="auto" w:fill="FFFFFF"/>
          <w:rPrChange w:id="842" w:author="jiuming Lin" w:date="2019-06-28T20:09:00Z">
            <w:rPr>
              <w:color w:val="000000" w:themeColor="text1"/>
            </w:rPr>
          </w:rPrChange>
        </w:rPr>
        <w:t>6</w:t>
      </w:r>
      <w:r w:rsidR="00870F08" w:rsidRPr="005E3178">
        <w:rPr>
          <w:color w:val="000000" w:themeColor="text1"/>
          <w:shd w:val="pct15" w:color="auto" w:fill="FFFFFF"/>
          <w:rPrChange w:id="843" w:author="jiuming Lin" w:date="2019-06-28T20:09:00Z">
            <w:rPr>
              <w:color w:val="000000" w:themeColor="text1"/>
            </w:rPr>
          </w:rPrChange>
        </w:rPr>
        <w:t>.</w:t>
      </w:r>
      <w:r w:rsidR="00DB658D" w:rsidRPr="005E3178">
        <w:rPr>
          <w:color w:val="000000" w:themeColor="text1"/>
          <w:shd w:val="pct15" w:color="auto" w:fill="FFFFFF"/>
          <w:rPrChange w:id="844" w:author="jiuming Lin" w:date="2019-06-28T20:09:00Z">
            <w:rPr>
              <w:color w:val="000000" w:themeColor="text1"/>
            </w:rPr>
          </w:rPrChange>
        </w:rPr>
        <w:t>GDP</w:t>
      </w:r>
      <w:r w:rsidR="00DB658D" w:rsidRPr="005E3178">
        <w:rPr>
          <w:rFonts w:hint="eastAsia"/>
          <w:color w:val="000000" w:themeColor="text1"/>
          <w:shd w:val="pct15" w:color="auto" w:fill="FFFFFF"/>
          <w:rPrChange w:id="845" w:author="jiuming Lin" w:date="2019-06-28T20:09:00Z">
            <w:rPr>
              <w:rFonts w:hint="eastAsia"/>
              <w:color w:val="000000" w:themeColor="text1"/>
            </w:rPr>
          </w:rPrChange>
        </w:rPr>
        <w:t>平减指数与</w:t>
      </w:r>
      <w:r w:rsidR="00DB658D" w:rsidRPr="005E3178">
        <w:rPr>
          <w:color w:val="000000" w:themeColor="text1"/>
          <w:shd w:val="pct15" w:color="auto" w:fill="FFFFFF"/>
          <w:rPrChange w:id="846" w:author="jiuming Lin" w:date="2019-06-28T20:09:00Z">
            <w:rPr>
              <w:color w:val="000000" w:themeColor="text1"/>
            </w:rPr>
          </w:rPrChange>
        </w:rPr>
        <w:t>CPI</w:t>
      </w:r>
      <w:r w:rsidR="00DB658D" w:rsidRPr="005E3178">
        <w:rPr>
          <w:rFonts w:hint="eastAsia"/>
          <w:color w:val="000000" w:themeColor="text1"/>
          <w:shd w:val="pct15" w:color="auto" w:fill="FFFFFF"/>
          <w:rPrChange w:id="847" w:author="jiuming Lin" w:date="2019-06-28T20:09:00Z">
            <w:rPr>
              <w:rFonts w:hint="eastAsia"/>
              <w:color w:val="000000" w:themeColor="text1"/>
            </w:rPr>
          </w:rPrChange>
        </w:rPr>
        <w:t>的区别：</w:t>
      </w:r>
    </w:p>
    <w:p w14:paraId="3470A6C6" w14:textId="2851F450" w:rsidR="00DB658D" w:rsidRPr="005E3178" w:rsidRDefault="00DB658D" w:rsidP="00CC348C">
      <w:pPr>
        <w:rPr>
          <w:color w:val="000000" w:themeColor="text1"/>
          <w:shd w:val="pct15" w:color="auto" w:fill="FFFFFF"/>
          <w:rPrChange w:id="848" w:author="jiuming Lin" w:date="2019-06-28T20:09:00Z">
            <w:rPr>
              <w:color w:val="000000" w:themeColor="text1"/>
            </w:rPr>
          </w:rPrChange>
        </w:rPr>
      </w:pPr>
      <w:r w:rsidRPr="005E3178">
        <w:rPr>
          <w:rFonts w:hint="eastAsia"/>
          <w:color w:val="000000" w:themeColor="text1"/>
          <w:shd w:val="pct15" w:color="auto" w:fill="FFFFFF"/>
          <w:rPrChange w:id="849" w:author="jiuming Lin" w:date="2019-06-28T20:09:00Z">
            <w:rPr>
              <w:rFonts w:hint="eastAsia"/>
              <w:color w:val="000000" w:themeColor="text1"/>
            </w:rPr>
          </w:rPrChange>
        </w:rPr>
        <w:t>①</w:t>
      </w:r>
      <w:r w:rsidRPr="005E3178">
        <w:rPr>
          <w:color w:val="000000" w:themeColor="text1"/>
          <w:shd w:val="pct15" w:color="auto" w:fill="FFFFFF"/>
          <w:rPrChange w:id="850" w:author="jiuming Lin" w:date="2019-06-28T20:09:00Z">
            <w:rPr>
              <w:color w:val="000000" w:themeColor="text1"/>
            </w:rPr>
          </w:rPrChange>
        </w:rPr>
        <w:t>GDP</w:t>
      </w:r>
      <w:r w:rsidRPr="005E3178">
        <w:rPr>
          <w:rFonts w:hint="eastAsia"/>
          <w:color w:val="000000" w:themeColor="text1"/>
          <w:shd w:val="pct15" w:color="auto" w:fill="FFFFFF"/>
          <w:rPrChange w:id="851" w:author="jiuming Lin" w:date="2019-06-28T20:09:00Z">
            <w:rPr>
              <w:rFonts w:hint="eastAsia"/>
              <w:color w:val="000000" w:themeColor="text1"/>
            </w:rPr>
          </w:rPrChange>
        </w:rPr>
        <w:t>平减指数衡量</w:t>
      </w:r>
      <w:r w:rsidRPr="005E3178">
        <w:rPr>
          <w:rFonts w:hint="eastAsia"/>
          <w:color w:val="FF0000"/>
          <w:shd w:val="pct15" w:color="auto" w:fill="FFFFFF"/>
          <w:rPrChange w:id="852" w:author="jiuming Lin" w:date="2019-06-28T20:09:00Z">
            <w:rPr>
              <w:rFonts w:hint="eastAsia"/>
              <w:color w:val="FF0000"/>
            </w:rPr>
          </w:rPrChange>
        </w:rPr>
        <w:t>所生产的所有产品与服务</w:t>
      </w:r>
      <w:r w:rsidRPr="005E3178">
        <w:rPr>
          <w:rFonts w:hint="eastAsia"/>
          <w:color w:val="000000" w:themeColor="text1"/>
          <w:shd w:val="pct15" w:color="auto" w:fill="FFFFFF"/>
          <w:rPrChange w:id="853" w:author="jiuming Lin" w:date="2019-06-28T20:09:00Z">
            <w:rPr>
              <w:rFonts w:hint="eastAsia"/>
              <w:color w:val="000000" w:themeColor="text1"/>
            </w:rPr>
          </w:rPrChange>
        </w:rPr>
        <w:t>的价格，而</w:t>
      </w:r>
      <w:r w:rsidRPr="005E3178">
        <w:rPr>
          <w:color w:val="000000" w:themeColor="text1"/>
          <w:shd w:val="pct15" w:color="auto" w:fill="FFFFFF"/>
          <w:rPrChange w:id="854" w:author="jiuming Lin" w:date="2019-06-28T20:09:00Z">
            <w:rPr>
              <w:color w:val="000000" w:themeColor="text1"/>
            </w:rPr>
          </w:rPrChange>
        </w:rPr>
        <w:t>CPI</w:t>
      </w:r>
      <w:r w:rsidRPr="005E3178">
        <w:rPr>
          <w:rFonts w:hint="eastAsia"/>
          <w:color w:val="000000" w:themeColor="text1"/>
          <w:shd w:val="pct15" w:color="auto" w:fill="FFFFFF"/>
          <w:rPrChange w:id="855" w:author="jiuming Lin" w:date="2019-06-28T20:09:00Z">
            <w:rPr>
              <w:rFonts w:hint="eastAsia"/>
              <w:color w:val="000000" w:themeColor="text1"/>
            </w:rPr>
          </w:rPrChange>
        </w:rPr>
        <w:t>只衡量</w:t>
      </w:r>
      <w:r w:rsidRPr="005E3178">
        <w:rPr>
          <w:rFonts w:hint="eastAsia"/>
          <w:color w:val="FF0000"/>
          <w:shd w:val="pct15" w:color="auto" w:fill="FFFFFF"/>
          <w:rPrChange w:id="856" w:author="jiuming Lin" w:date="2019-06-28T20:09:00Z">
            <w:rPr>
              <w:rFonts w:hint="eastAsia"/>
              <w:color w:val="FF0000"/>
            </w:rPr>
          </w:rPrChange>
        </w:rPr>
        <w:t>消费者所购买的产品与服务</w:t>
      </w:r>
      <w:r w:rsidRPr="005E3178">
        <w:rPr>
          <w:rFonts w:hint="eastAsia"/>
          <w:color w:val="000000" w:themeColor="text1"/>
          <w:shd w:val="pct15" w:color="auto" w:fill="FFFFFF"/>
          <w:rPrChange w:id="857" w:author="jiuming Lin" w:date="2019-06-28T20:09:00Z">
            <w:rPr>
              <w:rFonts w:hint="eastAsia"/>
              <w:color w:val="000000" w:themeColor="text1"/>
            </w:rPr>
          </w:rPrChange>
        </w:rPr>
        <w:t>的价格。</w:t>
      </w:r>
    </w:p>
    <w:p w14:paraId="6B16707C" w14:textId="17E0E167" w:rsidR="001164B7" w:rsidRPr="005E3178" w:rsidRDefault="001164B7" w:rsidP="00CC348C">
      <w:pPr>
        <w:rPr>
          <w:color w:val="000000" w:themeColor="text1"/>
          <w:shd w:val="pct15" w:color="auto" w:fill="FFFFFF"/>
          <w:rPrChange w:id="858" w:author="jiuming Lin" w:date="2019-06-28T20:09:00Z">
            <w:rPr>
              <w:color w:val="000000" w:themeColor="text1"/>
            </w:rPr>
          </w:rPrChange>
        </w:rPr>
      </w:pPr>
      <w:r w:rsidRPr="005E3178">
        <w:rPr>
          <w:color w:val="00B050"/>
          <w:shd w:val="pct15" w:color="auto" w:fill="FFFFFF"/>
          <w:rPrChange w:id="859" w:author="jiuming Lin" w:date="2019-06-28T20:09:00Z">
            <w:rPr>
              <w:color w:val="00B050"/>
            </w:rPr>
          </w:rPrChange>
        </w:rPr>
        <w:t>#因此，企业或政府购买的产品价格上升将反映在GDP平减指数上，但并不反映在CPI上。</w:t>
      </w:r>
    </w:p>
    <w:p w14:paraId="4734E769" w14:textId="412509D2" w:rsidR="00CC348C" w:rsidRPr="005E3178" w:rsidRDefault="00DB658D" w:rsidP="00CC348C">
      <w:pPr>
        <w:rPr>
          <w:color w:val="000000" w:themeColor="text1"/>
          <w:shd w:val="pct15" w:color="auto" w:fill="FFFFFF"/>
          <w:rPrChange w:id="860" w:author="jiuming Lin" w:date="2019-06-28T20:09:00Z">
            <w:rPr>
              <w:color w:val="000000" w:themeColor="text1"/>
            </w:rPr>
          </w:rPrChange>
        </w:rPr>
      </w:pPr>
      <w:r w:rsidRPr="005E3178">
        <w:rPr>
          <w:rFonts w:hint="eastAsia"/>
          <w:color w:val="000000" w:themeColor="text1"/>
          <w:shd w:val="pct15" w:color="auto" w:fill="FFFFFF"/>
          <w:rPrChange w:id="861" w:author="jiuming Lin" w:date="2019-06-28T20:09:00Z">
            <w:rPr>
              <w:rFonts w:hint="eastAsia"/>
              <w:color w:val="000000" w:themeColor="text1"/>
            </w:rPr>
          </w:rPrChange>
        </w:rPr>
        <w:t>②</w:t>
      </w:r>
      <w:r w:rsidRPr="005E3178">
        <w:rPr>
          <w:color w:val="FF0000"/>
          <w:shd w:val="pct15" w:color="auto" w:fill="FFFFFF"/>
          <w:rPrChange w:id="862" w:author="jiuming Lin" w:date="2019-06-28T20:09:00Z">
            <w:rPr>
              <w:color w:val="FF0000"/>
            </w:rPr>
          </w:rPrChange>
        </w:rPr>
        <w:t>GDP</w:t>
      </w:r>
      <w:r w:rsidRPr="005E3178">
        <w:rPr>
          <w:rFonts w:hint="eastAsia"/>
          <w:color w:val="FF0000"/>
          <w:shd w:val="pct15" w:color="auto" w:fill="FFFFFF"/>
          <w:rPrChange w:id="863" w:author="jiuming Lin" w:date="2019-06-28T20:09:00Z">
            <w:rPr>
              <w:rFonts w:hint="eastAsia"/>
              <w:color w:val="FF0000"/>
            </w:rPr>
          </w:rPrChange>
        </w:rPr>
        <w:t>平减指数只包括国内生产的产品</w:t>
      </w:r>
      <w:r w:rsidRPr="005E3178">
        <w:rPr>
          <w:rFonts w:hint="eastAsia"/>
          <w:color w:val="000000" w:themeColor="text1"/>
          <w:shd w:val="pct15" w:color="auto" w:fill="FFFFFF"/>
          <w:rPrChange w:id="864" w:author="jiuming Lin" w:date="2019-06-28T20:09:00Z">
            <w:rPr>
              <w:rFonts w:hint="eastAsia"/>
              <w:color w:val="000000" w:themeColor="text1"/>
            </w:rPr>
          </w:rPrChange>
        </w:rPr>
        <w:t>，进口品并不是</w:t>
      </w:r>
      <w:r w:rsidRPr="005E3178">
        <w:rPr>
          <w:color w:val="000000" w:themeColor="text1"/>
          <w:shd w:val="pct15" w:color="auto" w:fill="FFFFFF"/>
          <w:rPrChange w:id="865" w:author="jiuming Lin" w:date="2019-06-28T20:09:00Z">
            <w:rPr>
              <w:color w:val="000000" w:themeColor="text1"/>
            </w:rPr>
          </w:rPrChange>
        </w:rPr>
        <w:t>GDP</w:t>
      </w:r>
      <w:r w:rsidRPr="005E3178">
        <w:rPr>
          <w:rFonts w:hint="eastAsia"/>
          <w:color w:val="000000" w:themeColor="text1"/>
          <w:shd w:val="pct15" w:color="auto" w:fill="FFFFFF"/>
          <w:rPrChange w:id="866" w:author="jiuming Lin" w:date="2019-06-28T20:09:00Z">
            <w:rPr>
              <w:rFonts w:hint="eastAsia"/>
              <w:color w:val="000000" w:themeColor="text1"/>
            </w:rPr>
          </w:rPrChange>
        </w:rPr>
        <w:t>的一部分，而且其价格变动也不反映在</w:t>
      </w:r>
      <w:r w:rsidRPr="005E3178">
        <w:rPr>
          <w:color w:val="000000" w:themeColor="text1"/>
          <w:shd w:val="pct15" w:color="auto" w:fill="FFFFFF"/>
          <w:rPrChange w:id="867" w:author="jiuming Lin" w:date="2019-06-28T20:09:00Z">
            <w:rPr>
              <w:color w:val="000000" w:themeColor="text1"/>
            </w:rPr>
          </w:rPrChange>
        </w:rPr>
        <w:t>GDP</w:t>
      </w:r>
      <w:r w:rsidRPr="005E3178">
        <w:rPr>
          <w:rFonts w:hint="eastAsia"/>
          <w:color w:val="000000" w:themeColor="text1"/>
          <w:shd w:val="pct15" w:color="auto" w:fill="FFFFFF"/>
          <w:rPrChange w:id="868" w:author="jiuming Lin" w:date="2019-06-28T20:09:00Z">
            <w:rPr>
              <w:rFonts w:hint="eastAsia"/>
              <w:color w:val="000000" w:themeColor="text1"/>
            </w:rPr>
          </w:rPrChange>
        </w:rPr>
        <w:t>平减指数上。</w:t>
      </w:r>
      <w:r w:rsidR="008A343A" w:rsidRPr="005E3178">
        <w:rPr>
          <w:rFonts w:hint="eastAsia"/>
          <w:color w:val="FF0000"/>
          <w:shd w:val="pct15" w:color="auto" w:fill="FFFFFF"/>
          <w:rPrChange w:id="869" w:author="jiuming Lin" w:date="2019-06-28T20:09:00Z">
            <w:rPr>
              <w:rFonts w:hint="eastAsia"/>
              <w:color w:val="FF0000"/>
            </w:rPr>
          </w:rPrChange>
        </w:rPr>
        <w:t>但是会反映在</w:t>
      </w:r>
      <w:r w:rsidR="008A343A" w:rsidRPr="005E3178">
        <w:rPr>
          <w:color w:val="FF0000"/>
          <w:shd w:val="pct15" w:color="auto" w:fill="FFFFFF"/>
          <w:rPrChange w:id="870" w:author="jiuming Lin" w:date="2019-06-28T20:09:00Z">
            <w:rPr>
              <w:color w:val="FF0000"/>
            </w:rPr>
          </w:rPrChange>
        </w:rPr>
        <w:t>CPI</w:t>
      </w:r>
      <w:r w:rsidR="008A343A" w:rsidRPr="005E3178">
        <w:rPr>
          <w:rFonts w:hint="eastAsia"/>
          <w:color w:val="FF0000"/>
          <w:shd w:val="pct15" w:color="auto" w:fill="FFFFFF"/>
          <w:rPrChange w:id="871" w:author="jiuming Lin" w:date="2019-06-28T20:09:00Z">
            <w:rPr>
              <w:rFonts w:hint="eastAsia"/>
              <w:color w:val="FF0000"/>
            </w:rPr>
          </w:rPrChange>
        </w:rPr>
        <w:t>上</w:t>
      </w:r>
      <w:r w:rsidR="008A343A" w:rsidRPr="005E3178">
        <w:rPr>
          <w:rFonts w:hint="eastAsia"/>
          <w:color w:val="000000" w:themeColor="text1"/>
          <w:shd w:val="pct15" w:color="auto" w:fill="FFFFFF"/>
          <w:rPrChange w:id="872" w:author="jiuming Lin" w:date="2019-06-28T20:09:00Z">
            <w:rPr>
              <w:rFonts w:hint="eastAsia"/>
              <w:color w:val="000000" w:themeColor="text1"/>
            </w:rPr>
          </w:rPrChange>
        </w:rPr>
        <w:t>。</w:t>
      </w:r>
    </w:p>
    <w:p w14:paraId="6BD2C192" w14:textId="5CC88A52" w:rsidR="001164B7" w:rsidRPr="005E3178" w:rsidRDefault="001164B7" w:rsidP="00CC348C">
      <w:pPr>
        <w:rPr>
          <w:color w:val="00B050"/>
          <w:shd w:val="pct15" w:color="auto" w:fill="FFFFFF"/>
          <w:rPrChange w:id="873" w:author="jiuming Lin" w:date="2019-06-28T20:09:00Z">
            <w:rPr>
              <w:color w:val="00B050"/>
            </w:rPr>
          </w:rPrChange>
        </w:rPr>
      </w:pPr>
      <w:r w:rsidRPr="005E3178">
        <w:rPr>
          <w:color w:val="00B050"/>
          <w:shd w:val="pct15" w:color="auto" w:fill="FFFFFF"/>
          <w:rPrChange w:id="874" w:author="jiuming Lin" w:date="2019-06-28T20:09:00Z">
            <w:rPr>
              <w:color w:val="00B050"/>
            </w:rPr>
          </w:rPrChange>
        </w:rPr>
        <w:t>#因此，日本制造并在美国销售的丰田汽车的价格上升会影响美国的CPI，但并不影响美国GDP平减指数。</w:t>
      </w:r>
    </w:p>
    <w:p w14:paraId="000F7485" w14:textId="0D0EF502" w:rsidR="00CC348C" w:rsidRPr="005E3178" w:rsidRDefault="001164B7" w:rsidP="00CC348C">
      <w:pPr>
        <w:rPr>
          <w:color w:val="000000" w:themeColor="text1"/>
          <w:shd w:val="pct15" w:color="auto" w:fill="FFFFFF"/>
          <w:rPrChange w:id="875" w:author="jiuming Lin" w:date="2019-06-28T20:09:00Z">
            <w:rPr>
              <w:color w:val="000000" w:themeColor="text1"/>
            </w:rPr>
          </w:rPrChange>
        </w:rPr>
      </w:pPr>
      <w:r w:rsidRPr="005E3178">
        <w:rPr>
          <w:color w:val="000000" w:themeColor="text1"/>
          <w:shd w:val="pct15" w:color="auto" w:fill="FFFFFF"/>
          <w:rPrChange w:id="876" w:author="jiuming Lin" w:date="2019-06-28T20:09:00Z">
            <w:rPr>
              <w:color w:val="000000" w:themeColor="text1"/>
            </w:rPr>
          </w:rPrChange>
        </w:rPr>
        <w:t>7.其他价格指数：</w:t>
      </w:r>
    </w:p>
    <w:p w14:paraId="1C84FCDD" w14:textId="6E059366" w:rsidR="001164B7" w:rsidRPr="005E3178" w:rsidRDefault="001164B7" w:rsidP="00CC348C">
      <w:pPr>
        <w:rPr>
          <w:color w:val="000000" w:themeColor="text1"/>
          <w:shd w:val="pct15" w:color="auto" w:fill="FFFFFF"/>
          <w:rPrChange w:id="877" w:author="jiuming Lin" w:date="2019-06-28T20:09:00Z">
            <w:rPr>
              <w:color w:val="000000" w:themeColor="text1"/>
            </w:rPr>
          </w:rPrChange>
        </w:rPr>
      </w:pPr>
      <w:r w:rsidRPr="005E3178">
        <w:rPr>
          <w:rFonts w:hint="eastAsia"/>
          <w:color w:val="000000" w:themeColor="text1"/>
          <w:shd w:val="pct15" w:color="auto" w:fill="FFFFFF"/>
          <w:rPrChange w:id="878" w:author="jiuming Lin" w:date="2019-06-28T20:09:00Z">
            <w:rPr>
              <w:rFonts w:hint="eastAsia"/>
              <w:color w:val="000000" w:themeColor="text1"/>
            </w:rPr>
          </w:rPrChange>
        </w:rPr>
        <w:t>①消费物价指数（居民消费价格指数）：简称</w:t>
      </w:r>
      <w:r w:rsidRPr="005E3178">
        <w:rPr>
          <w:color w:val="000000" w:themeColor="text1"/>
          <w:shd w:val="pct15" w:color="auto" w:fill="FFFFFF"/>
          <w:rPrChange w:id="879" w:author="jiuming Lin" w:date="2019-06-28T20:09:00Z">
            <w:rPr>
              <w:color w:val="000000" w:themeColor="text1"/>
            </w:rPr>
          </w:rPrChange>
        </w:rPr>
        <w:t>CPI</w:t>
      </w:r>
    </w:p>
    <w:p w14:paraId="66F4A768" w14:textId="4D1AF70D" w:rsidR="001164B7" w:rsidRPr="005E3178" w:rsidRDefault="001164B7" w:rsidP="00CC348C">
      <w:pPr>
        <w:rPr>
          <w:color w:val="000000" w:themeColor="text1"/>
          <w:shd w:val="pct15" w:color="auto" w:fill="FFFFFF"/>
          <w:rPrChange w:id="880" w:author="jiuming Lin" w:date="2019-06-28T20:09:00Z">
            <w:rPr>
              <w:color w:val="000000" w:themeColor="text1"/>
            </w:rPr>
          </w:rPrChange>
        </w:rPr>
      </w:pPr>
      <w:r w:rsidRPr="005E3178">
        <w:rPr>
          <w:rFonts w:hint="eastAsia"/>
          <w:color w:val="000000" w:themeColor="text1"/>
          <w:shd w:val="pct15" w:color="auto" w:fill="FFFFFF"/>
          <w:rPrChange w:id="881" w:author="jiuming Lin" w:date="2019-06-28T20:09:00Z">
            <w:rPr>
              <w:rFonts w:hint="eastAsia"/>
              <w:color w:val="000000" w:themeColor="text1"/>
            </w:rPr>
          </w:rPrChange>
        </w:rPr>
        <w:t>②零售物价指数（商品零售价格指数）：简称</w:t>
      </w:r>
      <w:r w:rsidRPr="005E3178">
        <w:rPr>
          <w:color w:val="000000" w:themeColor="text1"/>
          <w:shd w:val="pct15" w:color="auto" w:fill="FFFFFF"/>
          <w:rPrChange w:id="882" w:author="jiuming Lin" w:date="2019-06-28T20:09:00Z">
            <w:rPr>
              <w:color w:val="000000" w:themeColor="text1"/>
            </w:rPr>
          </w:rPrChange>
        </w:rPr>
        <w:t>RPI</w:t>
      </w:r>
    </w:p>
    <w:p w14:paraId="1E8493B4" w14:textId="3F609B66" w:rsidR="001B6CFF" w:rsidRPr="005E3178" w:rsidRDefault="003065DA" w:rsidP="00CC348C">
      <w:pPr>
        <w:rPr>
          <w:color w:val="00B050"/>
          <w:shd w:val="pct15" w:color="auto" w:fill="FFFFFF"/>
          <w:rPrChange w:id="883" w:author="jiuming Lin" w:date="2019-06-28T20:09:00Z">
            <w:rPr>
              <w:color w:val="00B050"/>
            </w:rPr>
          </w:rPrChange>
        </w:rPr>
      </w:pPr>
      <w:r w:rsidRPr="005E3178">
        <w:rPr>
          <w:color w:val="00B050"/>
          <w:shd w:val="pct15" w:color="auto" w:fill="FFFFFF"/>
          <w:rPrChange w:id="884" w:author="jiuming Lin" w:date="2019-06-28T20:09:00Z">
            <w:rPr>
              <w:color w:val="00B050"/>
            </w:rPr>
          </w:rPrChange>
        </w:rPr>
        <w:t>#CPI</w:t>
      </w:r>
      <w:r w:rsidRPr="005E3178">
        <w:rPr>
          <w:rFonts w:hint="eastAsia"/>
          <w:color w:val="00B050"/>
          <w:shd w:val="pct15" w:color="auto" w:fill="FFFFFF"/>
          <w:rPrChange w:id="885" w:author="jiuming Lin" w:date="2019-06-28T20:09:00Z">
            <w:rPr>
              <w:rFonts w:hint="eastAsia"/>
              <w:color w:val="00B050"/>
            </w:rPr>
          </w:rPrChange>
        </w:rPr>
        <w:t>统计的商品多于</w:t>
      </w:r>
      <w:r w:rsidRPr="005E3178">
        <w:rPr>
          <w:color w:val="00B050"/>
          <w:shd w:val="pct15" w:color="auto" w:fill="FFFFFF"/>
          <w:rPrChange w:id="886" w:author="jiuming Lin" w:date="2019-06-28T20:09:00Z">
            <w:rPr>
              <w:color w:val="00B050"/>
            </w:rPr>
          </w:rPrChange>
        </w:rPr>
        <w:t>RPI</w:t>
      </w:r>
      <w:r w:rsidRPr="005E3178">
        <w:rPr>
          <w:rFonts w:hint="eastAsia"/>
          <w:color w:val="00B050"/>
          <w:shd w:val="pct15" w:color="auto" w:fill="FFFFFF"/>
          <w:rPrChange w:id="887" w:author="jiuming Lin" w:date="2019-06-28T20:09:00Z">
            <w:rPr>
              <w:rFonts w:hint="eastAsia"/>
              <w:color w:val="00B050"/>
            </w:rPr>
          </w:rPrChange>
        </w:rPr>
        <w:t>，</w:t>
      </w:r>
      <w:r w:rsidRPr="005E3178">
        <w:rPr>
          <w:color w:val="00B050"/>
          <w:shd w:val="pct15" w:color="auto" w:fill="FFFFFF"/>
          <w:rPrChange w:id="888" w:author="jiuming Lin" w:date="2019-06-28T20:09:00Z">
            <w:rPr>
              <w:color w:val="00B050"/>
            </w:rPr>
          </w:rPrChange>
        </w:rPr>
        <w:t>CPI</w:t>
      </w:r>
      <w:r w:rsidRPr="005E3178">
        <w:rPr>
          <w:rFonts w:hint="eastAsia"/>
          <w:color w:val="00B050"/>
          <w:shd w:val="pct15" w:color="auto" w:fill="FFFFFF"/>
          <w:rPrChange w:id="889" w:author="jiuming Lin" w:date="2019-06-28T20:09:00Z">
            <w:rPr>
              <w:rFonts w:hint="eastAsia"/>
              <w:color w:val="00B050"/>
            </w:rPr>
          </w:rPrChange>
        </w:rPr>
        <w:t>还包括水费、电费、教育费用等非零售费用。</w:t>
      </w:r>
    </w:p>
    <w:p w14:paraId="71C30874" w14:textId="417C0147" w:rsidR="001164B7" w:rsidRPr="005E3178" w:rsidRDefault="001164B7" w:rsidP="00CC348C">
      <w:pPr>
        <w:rPr>
          <w:color w:val="000000" w:themeColor="text1"/>
          <w:shd w:val="pct15" w:color="auto" w:fill="FFFFFF"/>
          <w:rPrChange w:id="890" w:author="jiuming Lin" w:date="2019-06-28T20:09:00Z">
            <w:rPr>
              <w:color w:val="000000" w:themeColor="text1"/>
            </w:rPr>
          </w:rPrChange>
        </w:rPr>
      </w:pPr>
      <w:r w:rsidRPr="005E3178">
        <w:rPr>
          <w:rFonts w:hint="eastAsia"/>
          <w:color w:val="000000" w:themeColor="text1"/>
          <w:shd w:val="pct15" w:color="auto" w:fill="FFFFFF"/>
          <w:rPrChange w:id="891" w:author="jiuming Lin" w:date="2019-06-28T20:09:00Z">
            <w:rPr>
              <w:rFonts w:hint="eastAsia"/>
              <w:color w:val="000000" w:themeColor="text1"/>
            </w:rPr>
          </w:rPrChange>
        </w:rPr>
        <w:t>③个人消费支出平减指数：简称</w:t>
      </w:r>
      <w:r w:rsidRPr="005E3178">
        <w:rPr>
          <w:color w:val="000000" w:themeColor="text1"/>
          <w:shd w:val="pct15" w:color="auto" w:fill="FFFFFF"/>
          <w:rPrChange w:id="892" w:author="jiuming Lin" w:date="2019-06-28T20:09:00Z">
            <w:rPr>
              <w:color w:val="000000" w:themeColor="text1"/>
            </w:rPr>
          </w:rPrChange>
        </w:rPr>
        <w:t>PCE</w:t>
      </w:r>
    </w:p>
    <w:p w14:paraId="4C13F023" w14:textId="37ACAC85" w:rsidR="001164B7" w:rsidRPr="005E3178" w:rsidRDefault="001164B7" w:rsidP="001164B7">
      <w:pPr>
        <w:rPr>
          <w:color w:val="000000" w:themeColor="text1"/>
          <w:shd w:val="pct15" w:color="auto" w:fill="FFFFFF"/>
          <w:rPrChange w:id="893" w:author="jiuming Lin" w:date="2019-06-28T20:09:00Z">
            <w:rPr>
              <w:color w:val="000000" w:themeColor="text1"/>
            </w:rPr>
          </w:rPrChange>
        </w:rPr>
      </w:pPr>
      <w:r w:rsidRPr="005E3178">
        <w:rPr>
          <w:rFonts w:hint="eastAsia"/>
          <w:color w:val="000000" w:themeColor="text1"/>
          <w:shd w:val="pct15" w:color="auto" w:fill="FFFFFF"/>
          <w:rPrChange w:id="894" w:author="jiuming Lin" w:date="2019-06-28T20:09:00Z">
            <w:rPr>
              <w:rFonts w:hint="eastAsia"/>
              <w:color w:val="000000" w:themeColor="text1"/>
            </w:rPr>
          </w:rPrChange>
        </w:rPr>
        <w:t>④批发物价指数（工业品出厂价格指数）：简称</w:t>
      </w:r>
      <w:r w:rsidRPr="005E3178">
        <w:rPr>
          <w:color w:val="000000" w:themeColor="text1"/>
          <w:shd w:val="pct15" w:color="auto" w:fill="FFFFFF"/>
          <w:rPrChange w:id="895" w:author="jiuming Lin" w:date="2019-06-28T20:09:00Z">
            <w:rPr>
              <w:color w:val="000000" w:themeColor="text1"/>
            </w:rPr>
          </w:rPrChange>
        </w:rPr>
        <w:t>WPI</w:t>
      </w:r>
      <w:r w:rsidRPr="005E3178">
        <w:rPr>
          <w:rFonts w:hint="eastAsia"/>
          <w:color w:val="000000" w:themeColor="text1"/>
          <w:shd w:val="pct15" w:color="auto" w:fill="FFFFFF"/>
          <w:rPrChange w:id="896" w:author="jiuming Lin" w:date="2019-06-28T20:09:00Z">
            <w:rPr>
              <w:rFonts w:hint="eastAsia"/>
              <w:color w:val="000000" w:themeColor="text1"/>
            </w:rPr>
          </w:rPrChange>
        </w:rPr>
        <w:t>或</w:t>
      </w:r>
      <w:r w:rsidRPr="005E3178">
        <w:rPr>
          <w:color w:val="000000" w:themeColor="text1"/>
          <w:shd w:val="pct15" w:color="auto" w:fill="FFFFFF"/>
          <w:rPrChange w:id="897" w:author="jiuming Lin" w:date="2019-06-28T20:09:00Z">
            <w:rPr>
              <w:color w:val="000000" w:themeColor="text1"/>
            </w:rPr>
          </w:rPrChange>
        </w:rPr>
        <w:t>PPI</w:t>
      </w:r>
    </w:p>
    <w:p w14:paraId="76634461" w14:textId="0E211731" w:rsidR="0086551B" w:rsidRPr="005E3178" w:rsidRDefault="0086551B" w:rsidP="001164B7">
      <w:pPr>
        <w:rPr>
          <w:color w:val="00B050"/>
          <w:shd w:val="pct15" w:color="auto" w:fill="FFFFFF"/>
          <w:rPrChange w:id="898" w:author="jiuming Lin" w:date="2019-06-28T20:09:00Z">
            <w:rPr>
              <w:color w:val="00B050"/>
            </w:rPr>
          </w:rPrChange>
        </w:rPr>
      </w:pPr>
      <w:r w:rsidRPr="005E3178">
        <w:rPr>
          <w:color w:val="00B050"/>
          <w:shd w:val="pct15" w:color="auto" w:fill="FFFFFF"/>
          <w:rPrChange w:id="899" w:author="jiuming Lin" w:date="2019-06-28T20:09:00Z">
            <w:rPr>
              <w:color w:val="00B050"/>
            </w:rPr>
          </w:rPrChange>
        </w:rPr>
        <w:t>#PPI</w:t>
      </w:r>
      <w:r w:rsidRPr="005E3178">
        <w:rPr>
          <w:rFonts w:hint="eastAsia"/>
          <w:color w:val="00B050"/>
          <w:shd w:val="pct15" w:color="auto" w:fill="FFFFFF"/>
          <w:rPrChange w:id="900" w:author="jiuming Lin" w:date="2019-06-28T20:09:00Z">
            <w:rPr>
              <w:rFonts w:hint="eastAsia"/>
              <w:color w:val="00B050"/>
            </w:rPr>
          </w:rPrChange>
        </w:rPr>
        <w:t>是</w:t>
      </w:r>
      <w:r w:rsidRPr="005E3178">
        <w:rPr>
          <w:color w:val="00B050"/>
          <w:shd w:val="pct15" w:color="auto" w:fill="FFFFFF"/>
          <w:rPrChange w:id="901" w:author="jiuming Lin" w:date="2019-06-28T20:09:00Z">
            <w:rPr>
              <w:color w:val="00B050"/>
            </w:rPr>
          </w:rPrChange>
        </w:rPr>
        <w:t>CPI</w:t>
      </w:r>
      <w:r w:rsidRPr="005E3178">
        <w:rPr>
          <w:rFonts w:hint="eastAsia"/>
          <w:color w:val="00B050"/>
          <w:shd w:val="pct15" w:color="auto" w:fill="FFFFFF"/>
          <w:rPrChange w:id="902" w:author="jiuming Lin" w:date="2019-06-28T20:09:00Z">
            <w:rPr>
              <w:rFonts w:hint="eastAsia"/>
              <w:color w:val="00B050"/>
            </w:rPr>
          </w:rPrChange>
        </w:rPr>
        <w:t>的</w:t>
      </w:r>
      <w:r w:rsidR="001701F1" w:rsidRPr="005E3178">
        <w:rPr>
          <w:rFonts w:hint="eastAsia"/>
          <w:color w:val="00B050"/>
          <w:shd w:val="pct15" w:color="auto" w:fill="FFFFFF"/>
          <w:rPrChange w:id="903" w:author="jiuming Lin" w:date="2019-06-28T20:09:00Z">
            <w:rPr>
              <w:rFonts w:hint="eastAsia"/>
              <w:color w:val="00B050"/>
            </w:rPr>
          </w:rPrChange>
        </w:rPr>
        <w:t>前项指数</w:t>
      </w:r>
    </w:p>
    <w:p w14:paraId="43464957" w14:textId="110A5164" w:rsidR="001164B7" w:rsidRPr="005E3178" w:rsidRDefault="001164B7" w:rsidP="00CC348C">
      <w:pPr>
        <w:rPr>
          <w:color w:val="000000" w:themeColor="text1"/>
          <w:shd w:val="pct15" w:color="auto" w:fill="FFFFFF"/>
          <w:rPrChange w:id="904" w:author="jiuming Lin" w:date="2019-06-28T20:09:00Z">
            <w:rPr>
              <w:color w:val="000000" w:themeColor="text1"/>
            </w:rPr>
          </w:rPrChange>
        </w:rPr>
      </w:pPr>
      <w:r w:rsidRPr="005E3178">
        <w:rPr>
          <w:color w:val="000000" w:themeColor="text1"/>
          <w:shd w:val="pct15" w:color="auto" w:fill="FFFFFF"/>
          <w:rPrChange w:id="905" w:author="jiuming Lin" w:date="2019-06-28T20:09:00Z">
            <w:rPr>
              <w:color w:val="000000" w:themeColor="text1"/>
            </w:rPr>
          </w:rPrChange>
        </w:rPr>
        <w:t>8.同比和环比：</w:t>
      </w:r>
    </w:p>
    <w:p w14:paraId="53E11576" w14:textId="5682774F" w:rsidR="001164B7" w:rsidRPr="005E3178" w:rsidRDefault="001164B7" w:rsidP="00CC348C">
      <w:pPr>
        <w:rPr>
          <w:color w:val="000000" w:themeColor="text1"/>
          <w:shd w:val="pct15" w:color="auto" w:fill="FFFFFF"/>
          <w:rPrChange w:id="906" w:author="jiuming Lin" w:date="2019-06-28T20:09:00Z">
            <w:rPr>
              <w:color w:val="000000" w:themeColor="text1"/>
            </w:rPr>
          </w:rPrChange>
        </w:rPr>
      </w:pPr>
      <w:r w:rsidRPr="005E3178">
        <w:rPr>
          <w:rFonts w:hint="eastAsia"/>
          <w:color w:val="000000" w:themeColor="text1"/>
          <w:shd w:val="pct15" w:color="auto" w:fill="FFFFFF"/>
          <w:rPrChange w:id="907" w:author="jiuming Lin" w:date="2019-06-28T20:09:00Z">
            <w:rPr>
              <w:rFonts w:hint="eastAsia"/>
              <w:color w:val="000000" w:themeColor="text1"/>
            </w:rPr>
          </w:rPrChange>
        </w:rPr>
        <w:t>①同比</w:t>
      </w:r>
      <w:r w:rsidRPr="005E3178">
        <w:rPr>
          <w:color w:val="000000" w:themeColor="text1"/>
          <w:shd w:val="pct15" w:color="auto" w:fill="FFFFFF"/>
          <w:rPrChange w:id="908" w:author="jiuming Lin" w:date="2019-06-28T20:09:00Z">
            <w:rPr>
              <w:color w:val="000000" w:themeColor="text1"/>
            </w:rPr>
          </w:rPrChange>
        </w:rPr>
        <w:t>=报告期数据/去年同期数据</w:t>
      </w:r>
    </w:p>
    <w:p w14:paraId="24E6A280" w14:textId="29F4C677" w:rsidR="001164B7" w:rsidRPr="005E3178" w:rsidRDefault="001164B7" w:rsidP="00CC348C">
      <w:pPr>
        <w:rPr>
          <w:color w:val="000000" w:themeColor="text1"/>
          <w:shd w:val="pct15" w:color="auto" w:fill="FFFFFF"/>
          <w:rPrChange w:id="909" w:author="jiuming Lin" w:date="2019-06-28T20:09:00Z">
            <w:rPr>
              <w:color w:val="000000" w:themeColor="text1"/>
            </w:rPr>
          </w:rPrChange>
        </w:rPr>
      </w:pPr>
      <w:r w:rsidRPr="005E3178">
        <w:rPr>
          <w:rFonts w:hint="eastAsia"/>
          <w:color w:val="000000" w:themeColor="text1"/>
          <w:shd w:val="pct15" w:color="auto" w:fill="FFFFFF"/>
          <w:rPrChange w:id="910" w:author="jiuming Lin" w:date="2019-06-28T20:09:00Z">
            <w:rPr>
              <w:rFonts w:hint="eastAsia"/>
              <w:color w:val="000000" w:themeColor="text1"/>
            </w:rPr>
          </w:rPrChange>
        </w:rPr>
        <w:t>②环比</w:t>
      </w:r>
      <w:r w:rsidRPr="005E3178">
        <w:rPr>
          <w:color w:val="000000" w:themeColor="text1"/>
          <w:shd w:val="pct15" w:color="auto" w:fill="FFFFFF"/>
          <w:rPrChange w:id="911" w:author="jiuming Lin" w:date="2019-06-28T20:09:00Z">
            <w:rPr>
              <w:color w:val="000000" w:themeColor="text1"/>
            </w:rPr>
          </w:rPrChange>
        </w:rPr>
        <w:t>=报告期数据/上期数据</w:t>
      </w:r>
    </w:p>
    <w:p w14:paraId="4F54C68D" w14:textId="1AEB420C" w:rsidR="001164B7" w:rsidRPr="001164B7" w:rsidRDefault="001164B7" w:rsidP="00CC348C">
      <w:pPr>
        <w:rPr>
          <w:color w:val="000000" w:themeColor="text1"/>
        </w:rPr>
      </w:pPr>
    </w:p>
    <w:p w14:paraId="1BCC207E" w14:textId="52CD4089" w:rsidR="00FE22E0" w:rsidRDefault="00D6244A" w:rsidP="008F67C5">
      <w:pPr>
        <w:rPr>
          <w:b/>
          <w:color w:val="000000" w:themeColor="text1"/>
          <w:sz w:val="28"/>
          <w:szCs w:val="28"/>
        </w:rPr>
      </w:pPr>
      <w:r w:rsidRPr="00D6244A">
        <w:rPr>
          <w:rFonts w:hint="eastAsia"/>
          <w:b/>
          <w:color w:val="000000" w:themeColor="text1"/>
          <w:sz w:val="28"/>
          <w:szCs w:val="28"/>
        </w:rPr>
        <w:t>第二节</w:t>
      </w:r>
      <w:r w:rsidRPr="00D6244A">
        <w:rPr>
          <w:b/>
          <w:color w:val="000000" w:themeColor="text1"/>
          <w:sz w:val="28"/>
          <w:szCs w:val="28"/>
        </w:rPr>
        <w:t xml:space="preserve"> </w:t>
      </w:r>
      <w:r w:rsidR="00262AFD" w:rsidRPr="00262AFD">
        <w:rPr>
          <w:rFonts w:hint="eastAsia"/>
          <w:b/>
          <w:color w:val="000000" w:themeColor="text1"/>
          <w:sz w:val="28"/>
          <w:szCs w:val="28"/>
        </w:rPr>
        <w:t>消费、储蓄、投资、政府购买与净出口</w:t>
      </w:r>
    </w:p>
    <w:p w14:paraId="5697CA42" w14:textId="57B1AE37" w:rsidR="00A76397" w:rsidRDefault="00A76397" w:rsidP="008F67C5">
      <w:pPr>
        <w:rPr>
          <w:b/>
          <w:color w:val="000000" w:themeColor="text1"/>
          <w:szCs w:val="21"/>
        </w:rPr>
      </w:pPr>
      <w:r>
        <w:rPr>
          <w:b/>
          <w:color w:val="000000" w:themeColor="text1"/>
          <w:szCs w:val="21"/>
        </w:rPr>
        <w:t>1.</w:t>
      </w:r>
      <w:r>
        <w:rPr>
          <w:rFonts w:hint="eastAsia"/>
          <w:b/>
          <w:color w:val="000000" w:themeColor="text1"/>
          <w:szCs w:val="21"/>
        </w:rPr>
        <w:t>消费函数</w:t>
      </w:r>
      <w:r w:rsidR="002915B8">
        <w:rPr>
          <w:rFonts w:hint="eastAsia"/>
          <w:b/>
          <w:color w:val="000000" w:themeColor="text1"/>
          <w:szCs w:val="21"/>
        </w:rPr>
        <w:t>和储蓄函数</w:t>
      </w:r>
    </w:p>
    <w:p w14:paraId="452858B2" w14:textId="1933F3F0" w:rsidR="003905FF" w:rsidRPr="003019DA" w:rsidRDefault="003905FF" w:rsidP="008F67C5">
      <w:pPr>
        <w:rPr>
          <w:b/>
          <w:color w:val="000000" w:themeColor="text1"/>
          <w:szCs w:val="21"/>
        </w:rPr>
      </w:pPr>
      <w:r>
        <w:rPr>
          <w:rFonts w:hint="eastAsia"/>
          <w:b/>
          <w:color w:val="000000" w:themeColor="text1"/>
          <w:szCs w:val="21"/>
        </w:rPr>
        <w:t>2.相关字母的含义：</w:t>
      </w:r>
      <w:ins w:id="912" w:author="jiuming Lin" w:date="2019-06-28T16:59:00Z">
        <w:r w:rsidR="000E78C0" w:rsidDel="000E78C0">
          <w:rPr>
            <w:b/>
            <w:color w:val="000000" w:themeColor="text1"/>
            <w:szCs w:val="21"/>
          </w:rPr>
          <w:t xml:space="preserve"> </w:t>
        </w:r>
      </w:ins>
      <w:del w:id="913" w:author="jiuming Lin" w:date="2019-06-28T16:59:00Z">
        <w:r w:rsidDel="000E78C0">
          <w:rPr>
            <w:b/>
            <w:color w:val="000000" w:themeColor="text1"/>
            <w:szCs w:val="21"/>
          </w:rPr>
          <w:delText>C</w:delText>
        </w:r>
        <w:r w:rsidDel="000E78C0">
          <w:rPr>
            <w:rFonts w:hint="eastAsia"/>
            <w:b/>
            <w:color w:val="000000" w:themeColor="text1"/>
            <w:szCs w:val="21"/>
          </w:rPr>
          <w:delText>、</w:delText>
        </w:r>
        <w:r w:rsidDel="000E78C0">
          <w:rPr>
            <w:b/>
            <w:color w:val="000000" w:themeColor="text1"/>
            <w:szCs w:val="21"/>
          </w:rPr>
          <w:delText>I</w:delText>
        </w:r>
        <w:r w:rsidDel="000E78C0">
          <w:rPr>
            <w:rFonts w:hint="eastAsia"/>
            <w:b/>
            <w:color w:val="000000" w:themeColor="text1"/>
            <w:szCs w:val="21"/>
          </w:rPr>
          <w:delText>、G、N</w:delText>
        </w:r>
        <w:r w:rsidDel="000E78C0">
          <w:rPr>
            <w:b/>
            <w:color w:val="000000" w:themeColor="text1"/>
            <w:szCs w:val="21"/>
          </w:rPr>
          <w:delText>X</w:delText>
        </w:r>
        <w:r w:rsidDel="000E78C0">
          <w:rPr>
            <w:rFonts w:hint="eastAsia"/>
            <w:b/>
            <w:color w:val="000000" w:themeColor="text1"/>
            <w:szCs w:val="21"/>
          </w:rPr>
          <w:delText>、A</w:delText>
        </w:r>
        <w:r w:rsidDel="000E78C0">
          <w:rPr>
            <w:b/>
            <w:color w:val="000000" w:themeColor="text1"/>
            <w:szCs w:val="21"/>
          </w:rPr>
          <w:delText>PC</w:delText>
        </w:r>
        <w:r w:rsidDel="000E78C0">
          <w:rPr>
            <w:rFonts w:hint="eastAsia"/>
            <w:b/>
            <w:color w:val="000000" w:themeColor="text1"/>
            <w:szCs w:val="21"/>
          </w:rPr>
          <w:delText>、M</w:delText>
        </w:r>
        <w:r w:rsidDel="000E78C0">
          <w:rPr>
            <w:b/>
            <w:color w:val="000000" w:themeColor="text1"/>
            <w:szCs w:val="21"/>
          </w:rPr>
          <w:delText>PC</w:delText>
        </w:r>
        <w:r w:rsidDel="000E78C0">
          <w:rPr>
            <w:rFonts w:hint="eastAsia"/>
            <w:b/>
            <w:color w:val="000000" w:themeColor="text1"/>
            <w:szCs w:val="21"/>
          </w:rPr>
          <w:delText>、A</w:delText>
        </w:r>
        <w:r w:rsidDel="000E78C0">
          <w:rPr>
            <w:b/>
            <w:color w:val="000000" w:themeColor="text1"/>
            <w:szCs w:val="21"/>
          </w:rPr>
          <w:delText>PS</w:delText>
        </w:r>
        <w:r w:rsidDel="000E78C0">
          <w:rPr>
            <w:rFonts w:hint="eastAsia"/>
            <w:b/>
            <w:color w:val="000000" w:themeColor="text1"/>
            <w:szCs w:val="21"/>
          </w:rPr>
          <w:delText>、M</w:delText>
        </w:r>
        <w:r w:rsidDel="000E78C0">
          <w:rPr>
            <w:b/>
            <w:color w:val="000000" w:themeColor="text1"/>
            <w:szCs w:val="21"/>
          </w:rPr>
          <w:delText>PS</w:delText>
        </w:r>
        <w:r w:rsidDel="000E78C0">
          <w:rPr>
            <w:rFonts w:hint="eastAsia"/>
            <w:b/>
            <w:color w:val="000000" w:themeColor="text1"/>
            <w:szCs w:val="21"/>
          </w:rPr>
          <w:delText>、</w:delText>
        </w:r>
      </w:del>
      <w:r w:rsidR="002915B8">
        <w:rPr>
          <w:rFonts w:hint="eastAsia"/>
          <w:b/>
          <w:color w:val="000000" w:themeColor="text1"/>
          <w:szCs w:val="21"/>
        </w:rPr>
        <w:t>M</w:t>
      </w:r>
      <w:r w:rsidR="002915B8">
        <w:rPr>
          <w:b/>
          <w:color w:val="000000" w:themeColor="text1"/>
          <w:szCs w:val="21"/>
        </w:rPr>
        <w:t>EC</w:t>
      </w:r>
      <w:r>
        <w:rPr>
          <w:rFonts w:hint="eastAsia"/>
          <w:b/>
          <w:color w:val="000000" w:themeColor="text1"/>
          <w:szCs w:val="21"/>
        </w:rPr>
        <w:t>、</w:t>
      </w:r>
      <w:r w:rsidR="002915B8">
        <w:rPr>
          <w:rFonts w:hint="eastAsia"/>
          <w:b/>
          <w:color w:val="000000" w:themeColor="text1"/>
          <w:szCs w:val="21"/>
        </w:rPr>
        <w:t>M</w:t>
      </w:r>
      <w:r w:rsidR="002915B8">
        <w:rPr>
          <w:b/>
          <w:color w:val="000000" w:themeColor="text1"/>
          <w:szCs w:val="21"/>
        </w:rPr>
        <w:t>EI</w:t>
      </w:r>
      <w:del w:id="914" w:author="jiuming Lin" w:date="2019-06-28T16:59:00Z">
        <w:r w:rsidDel="000E78C0">
          <w:rPr>
            <w:rFonts w:hint="eastAsia"/>
            <w:b/>
            <w:color w:val="000000" w:themeColor="text1"/>
            <w:szCs w:val="21"/>
          </w:rPr>
          <w:delText>、</w:delText>
        </w:r>
        <w:r w:rsidR="00715A9C" w:rsidDel="000E78C0">
          <w:rPr>
            <w:b/>
            <w:color w:val="000000" w:themeColor="text1"/>
            <w:szCs w:val="21"/>
          </w:rPr>
          <w:delText>X</w:delText>
        </w:r>
        <w:r w:rsidDel="000E78C0">
          <w:rPr>
            <w:rFonts w:hint="eastAsia"/>
            <w:b/>
            <w:color w:val="000000" w:themeColor="text1"/>
            <w:szCs w:val="21"/>
          </w:rPr>
          <w:delText>、</w:delText>
        </w:r>
        <w:r w:rsidR="00715A9C" w:rsidDel="000E78C0">
          <w:rPr>
            <w:rFonts w:hint="eastAsia"/>
            <w:b/>
            <w:color w:val="000000" w:themeColor="text1"/>
            <w:szCs w:val="21"/>
          </w:rPr>
          <w:delText>M</w:delText>
        </w:r>
      </w:del>
    </w:p>
    <w:p w14:paraId="47F7B1F2" w14:textId="371D9928" w:rsidR="002915B8" w:rsidRDefault="002915B8" w:rsidP="008F67C5">
      <w:pPr>
        <w:rPr>
          <w:b/>
          <w:color w:val="000000" w:themeColor="text1"/>
          <w:szCs w:val="21"/>
        </w:rPr>
      </w:pPr>
      <w:r>
        <w:rPr>
          <w:rFonts w:hint="eastAsia"/>
          <w:b/>
          <w:color w:val="000000" w:themeColor="text1"/>
          <w:szCs w:val="21"/>
        </w:rPr>
        <w:t>3.影响消费和储蓄的因素</w:t>
      </w:r>
    </w:p>
    <w:p w14:paraId="05896C66" w14:textId="60BCB15C" w:rsidR="002915B8" w:rsidRDefault="002915B8" w:rsidP="008F67C5">
      <w:pPr>
        <w:rPr>
          <w:b/>
          <w:color w:val="000000" w:themeColor="text1"/>
          <w:szCs w:val="21"/>
        </w:rPr>
      </w:pPr>
      <w:r>
        <w:rPr>
          <w:b/>
          <w:color w:val="000000" w:themeColor="text1"/>
          <w:szCs w:val="21"/>
        </w:rPr>
        <w:t>4</w:t>
      </w:r>
      <w:r>
        <w:rPr>
          <w:rFonts w:hint="eastAsia"/>
          <w:b/>
          <w:color w:val="000000" w:themeColor="text1"/>
          <w:szCs w:val="21"/>
        </w:rPr>
        <w:t>.</w:t>
      </w:r>
      <w:r w:rsidR="00E0137E">
        <w:rPr>
          <w:rFonts w:hint="eastAsia"/>
          <w:b/>
          <w:color w:val="000000" w:themeColor="text1"/>
          <w:szCs w:val="21"/>
        </w:rPr>
        <w:t>投资函数</w:t>
      </w:r>
    </w:p>
    <w:p w14:paraId="41ECFFD9" w14:textId="3CCCFBFF" w:rsidR="00E0137E" w:rsidRDefault="00E0137E" w:rsidP="008F67C5">
      <w:pPr>
        <w:rPr>
          <w:b/>
          <w:color w:val="000000" w:themeColor="text1"/>
          <w:szCs w:val="21"/>
        </w:rPr>
      </w:pPr>
      <w:r>
        <w:rPr>
          <w:rFonts w:hint="eastAsia"/>
          <w:b/>
          <w:color w:val="000000" w:themeColor="text1"/>
          <w:szCs w:val="21"/>
        </w:rPr>
        <w:t>5.资本边际效率和投资边际效率的概念、区别、联系</w:t>
      </w:r>
    </w:p>
    <w:p w14:paraId="1EEC2D92" w14:textId="7287CACC" w:rsidR="00E0137E" w:rsidRDefault="00E0137E" w:rsidP="008F67C5">
      <w:pPr>
        <w:rPr>
          <w:b/>
          <w:color w:val="000000" w:themeColor="text1"/>
          <w:szCs w:val="21"/>
        </w:rPr>
      </w:pPr>
      <w:r>
        <w:rPr>
          <w:rFonts w:hint="eastAsia"/>
          <w:b/>
          <w:color w:val="000000" w:themeColor="text1"/>
          <w:szCs w:val="21"/>
        </w:rPr>
        <w:t>6.</w:t>
      </w:r>
      <w:r w:rsidR="00EF3CBD">
        <w:rPr>
          <w:rFonts w:hint="eastAsia"/>
          <w:b/>
          <w:color w:val="000000" w:themeColor="text1"/>
          <w:szCs w:val="21"/>
        </w:rPr>
        <w:t>影响预期收益的因素</w:t>
      </w:r>
    </w:p>
    <w:p w14:paraId="5E7BF79B" w14:textId="39F62DD6" w:rsidR="00715A9C" w:rsidRPr="00616402" w:rsidRDefault="00715A9C" w:rsidP="008F67C5">
      <w:pPr>
        <w:rPr>
          <w:b/>
          <w:bCs/>
          <w:color w:val="000000" w:themeColor="text1"/>
          <w:szCs w:val="21"/>
          <w:rPrChange w:id="915" w:author="jiuming Lin" w:date="2019-06-07T19:58:00Z">
            <w:rPr>
              <w:color w:val="000000" w:themeColor="text1"/>
              <w:szCs w:val="21"/>
            </w:rPr>
          </w:rPrChange>
        </w:rPr>
      </w:pPr>
      <w:r w:rsidRPr="00616402">
        <w:rPr>
          <w:b/>
          <w:bCs/>
          <w:color w:val="000000" w:themeColor="text1"/>
          <w:szCs w:val="21"/>
          <w:rPrChange w:id="916" w:author="jiuming Lin" w:date="2019-06-07T19:58:00Z">
            <w:rPr>
              <w:color w:val="000000" w:themeColor="text1"/>
              <w:szCs w:val="21"/>
            </w:rPr>
          </w:rPrChange>
        </w:rPr>
        <w:t>7.政府对社会消费需求和投资需求的影响</w:t>
      </w:r>
    </w:p>
    <w:p w14:paraId="3449409C" w14:textId="35E933D2" w:rsidR="00715A9C" w:rsidRPr="00616402" w:rsidRDefault="00715A9C" w:rsidP="008F67C5">
      <w:pPr>
        <w:rPr>
          <w:b/>
          <w:bCs/>
          <w:color w:val="000000" w:themeColor="text1"/>
          <w:szCs w:val="21"/>
          <w:rPrChange w:id="917" w:author="jiuming Lin" w:date="2019-06-07T19:58:00Z">
            <w:rPr>
              <w:color w:val="000000" w:themeColor="text1"/>
              <w:szCs w:val="21"/>
            </w:rPr>
          </w:rPrChange>
        </w:rPr>
      </w:pPr>
      <w:r w:rsidRPr="00616402">
        <w:rPr>
          <w:b/>
          <w:bCs/>
          <w:color w:val="000000" w:themeColor="text1"/>
          <w:szCs w:val="21"/>
          <w:rPrChange w:id="918" w:author="jiuming Lin" w:date="2019-06-07T19:58:00Z">
            <w:rPr>
              <w:color w:val="000000" w:themeColor="text1"/>
              <w:szCs w:val="21"/>
            </w:rPr>
          </w:rPrChange>
        </w:rPr>
        <w:t>8.国外需求的决定和影响因素</w:t>
      </w:r>
    </w:p>
    <w:p w14:paraId="4E75D408" w14:textId="0C527B01" w:rsidR="001206E2" w:rsidRPr="00616402" w:rsidRDefault="001206E2" w:rsidP="008F67C5">
      <w:pPr>
        <w:rPr>
          <w:b/>
          <w:bCs/>
          <w:color w:val="000000" w:themeColor="text1"/>
          <w:szCs w:val="21"/>
          <w:rPrChange w:id="919" w:author="jiuming Lin" w:date="2019-06-07T19:58:00Z">
            <w:rPr>
              <w:color w:val="000000" w:themeColor="text1"/>
              <w:szCs w:val="21"/>
            </w:rPr>
          </w:rPrChange>
        </w:rPr>
      </w:pPr>
      <w:r w:rsidRPr="00616402">
        <w:rPr>
          <w:b/>
          <w:bCs/>
          <w:color w:val="000000" w:themeColor="text1"/>
          <w:szCs w:val="21"/>
          <w:rPrChange w:id="920" w:author="jiuming Lin" w:date="2019-06-07T19:58:00Z">
            <w:rPr>
              <w:color w:val="000000" w:themeColor="text1"/>
              <w:szCs w:val="21"/>
            </w:rPr>
          </w:rPrChange>
        </w:rPr>
        <w:t>9.进口倾向和边际进口倾向的公式</w:t>
      </w:r>
    </w:p>
    <w:p w14:paraId="53457D13" w14:textId="2DF70D84" w:rsidR="00CF0B88" w:rsidRPr="008E6320" w:rsidRDefault="00CF0B88" w:rsidP="008F67C5">
      <w:pPr>
        <w:rPr>
          <w:b/>
          <w:bCs/>
          <w:color w:val="000000" w:themeColor="text1"/>
          <w:szCs w:val="21"/>
        </w:rPr>
      </w:pPr>
      <w:r w:rsidRPr="00616402">
        <w:rPr>
          <w:b/>
          <w:bCs/>
          <w:color w:val="000000" w:themeColor="text1"/>
          <w:szCs w:val="21"/>
          <w:rPrChange w:id="921" w:author="jiuming Lin" w:date="2019-06-07T19:58:00Z">
            <w:rPr>
              <w:color w:val="000000" w:themeColor="text1"/>
              <w:szCs w:val="21"/>
            </w:rPr>
          </w:rPrChange>
        </w:rPr>
        <w:t>10.进口倾向和边际进口倾向的取决因素</w:t>
      </w:r>
    </w:p>
    <w:p w14:paraId="48DC9553" w14:textId="7089192D" w:rsidR="00B62681" w:rsidRPr="00F65698" w:rsidRDefault="00061DD8" w:rsidP="008F67C5">
      <w:pPr>
        <w:rPr>
          <w:b/>
          <w:color w:val="000000" w:themeColor="text1"/>
          <w:szCs w:val="21"/>
        </w:rPr>
      </w:pPr>
      <w:r w:rsidRPr="00F65698">
        <w:rPr>
          <w:rFonts w:hint="eastAsia"/>
          <w:b/>
          <w:color w:val="000000" w:themeColor="text1"/>
          <w:szCs w:val="21"/>
        </w:rPr>
        <w:t>一、消费</w:t>
      </w:r>
    </w:p>
    <w:p w14:paraId="449157BA" w14:textId="31FDDBA0" w:rsidR="00B62681" w:rsidDel="00616402" w:rsidRDefault="00B62681" w:rsidP="008F67C5">
      <w:pPr>
        <w:rPr>
          <w:del w:id="922" w:author="jiuming Lin" w:date="2019-06-07T19:58:00Z"/>
          <w:color w:val="00B050"/>
          <w:szCs w:val="21"/>
        </w:rPr>
      </w:pPr>
      <w:r>
        <w:rPr>
          <w:rFonts w:hint="eastAsia"/>
          <w:color w:val="000000" w:themeColor="text1"/>
          <w:szCs w:val="21"/>
        </w:rPr>
        <w:t>1.消费的概念：</w:t>
      </w:r>
      <w:r w:rsidRPr="00B62681">
        <w:rPr>
          <w:rFonts w:hint="eastAsia"/>
          <w:color w:val="000000" w:themeColor="text1"/>
          <w:szCs w:val="21"/>
        </w:rPr>
        <w:t>一个国家或地区一定时期内居民个人或家庭为满足消费欲望而用于购买消费品和劳务的所有支出。</w:t>
      </w:r>
    </w:p>
    <w:p w14:paraId="72DF54F3" w14:textId="77777777" w:rsidR="00616402" w:rsidRDefault="00616402" w:rsidP="008F67C5">
      <w:pPr>
        <w:rPr>
          <w:ins w:id="923" w:author="jiuming Lin" w:date="2019-06-07T19:58:00Z"/>
          <w:color w:val="000000" w:themeColor="text1"/>
          <w:szCs w:val="21"/>
        </w:rPr>
      </w:pPr>
    </w:p>
    <w:p w14:paraId="35B4BD4F" w14:textId="0912D18E" w:rsidR="00B62681" w:rsidDel="00616402" w:rsidRDefault="00B62681" w:rsidP="008F67C5">
      <w:pPr>
        <w:rPr>
          <w:del w:id="924" w:author="jiuming Lin" w:date="2019-06-07T19:58:00Z"/>
          <w:color w:val="00B050"/>
          <w:szCs w:val="21"/>
        </w:rPr>
      </w:pPr>
      <w:del w:id="925" w:author="jiuming Lin" w:date="2019-06-07T19:58:00Z">
        <w:r w:rsidRPr="00B62681" w:rsidDel="00616402">
          <w:rPr>
            <w:rFonts w:hint="eastAsia"/>
            <w:color w:val="00B050"/>
            <w:szCs w:val="21"/>
          </w:rPr>
          <w:delText>#如果与微观经济学有差异，这里都是指宏观经济学上的概念</w:delText>
        </w:r>
      </w:del>
    </w:p>
    <w:p w14:paraId="1D2BA1EF" w14:textId="2BFE0D76" w:rsidR="00B62681" w:rsidRDefault="00B62681" w:rsidP="008F67C5">
      <w:pPr>
        <w:rPr>
          <w:color w:val="000000" w:themeColor="text1"/>
          <w:szCs w:val="21"/>
        </w:rPr>
      </w:pPr>
      <w:r w:rsidRPr="00B62681">
        <w:rPr>
          <w:rFonts w:hint="eastAsia"/>
          <w:color w:val="000000" w:themeColor="text1"/>
          <w:szCs w:val="21"/>
        </w:rPr>
        <w:t>2.</w:t>
      </w:r>
      <w:r>
        <w:rPr>
          <w:rFonts w:hint="eastAsia"/>
          <w:color w:val="000000" w:themeColor="text1"/>
          <w:szCs w:val="21"/>
        </w:rPr>
        <w:t>消费与需求、总需求的关系：</w:t>
      </w:r>
    </w:p>
    <w:p w14:paraId="4C572E99" w14:textId="380C8C02" w:rsidR="00B62681" w:rsidRPr="00D65AF4" w:rsidRDefault="00B62681" w:rsidP="008F67C5">
      <w:pPr>
        <w:rPr>
          <w:color w:val="000000" w:themeColor="text1"/>
          <w:szCs w:val="21"/>
          <w:u w:val="single"/>
        </w:rPr>
      </w:pPr>
      <w:r w:rsidRPr="00D65AF4">
        <w:rPr>
          <w:rFonts w:hint="eastAsia"/>
          <w:color w:val="000000" w:themeColor="text1"/>
          <w:szCs w:val="21"/>
          <w:u w:val="single"/>
        </w:rPr>
        <w:t>①</w:t>
      </w:r>
      <w:r w:rsidRPr="00D65AF4">
        <w:rPr>
          <w:color w:val="000000" w:themeColor="text1"/>
          <w:szCs w:val="21"/>
          <w:u w:val="single"/>
        </w:rPr>
        <w:t>消费是总需求中主要的和最大的部分。</w:t>
      </w:r>
    </w:p>
    <w:p w14:paraId="5463FE38" w14:textId="2A28C54D" w:rsidR="00B62681" w:rsidRPr="00D971D8" w:rsidRDefault="00B62681" w:rsidP="008F67C5">
      <w:pPr>
        <w:rPr>
          <w:color w:val="000000" w:themeColor="text1"/>
          <w:szCs w:val="21"/>
          <w:u w:val="single"/>
        </w:rPr>
      </w:pPr>
      <w:r w:rsidRPr="00D971D8">
        <w:rPr>
          <w:rFonts w:hint="eastAsia"/>
          <w:color w:val="000000" w:themeColor="text1"/>
          <w:szCs w:val="21"/>
          <w:u w:val="single"/>
        </w:rPr>
        <w:lastRenderedPageBreak/>
        <w:t>②消费需求也是决定均衡国民收入的所有因素中最重要的因素。</w:t>
      </w:r>
    </w:p>
    <w:p w14:paraId="7925EED0" w14:textId="240BF2B1" w:rsidR="00B62681" w:rsidRDefault="00B62681" w:rsidP="008F67C5">
      <w:pPr>
        <w:rPr>
          <w:color w:val="000000" w:themeColor="text1"/>
          <w:szCs w:val="21"/>
        </w:rPr>
      </w:pPr>
      <w:r>
        <w:rPr>
          <w:rFonts w:hint="eastAsia"/>
          <w:color w:val="000000" w:themeColor="text1"/>
          <w:szCs w:val="21"/>
        </w:rPr>
        <w:t>③</w:t>
      </w:r>
      <w:r w:rsidRPr="00B62681">
        <w:rPr>
          <w:rFonts w:hint="eastAsia"/>
          <w:color w:val="000000" w:themeColor="text1"/>
          <w:szCs w:val="21"/>
        </w:rPr>
        <w:t>假定价格水平和其他影响因素稳定不变，</w:t>
      </w:r>
      <w:r w:rsidRPr="00D65AF4">
        <w:rPr>
          <w:rFonts w:hint="eastAsia"/>
          <w:color w:val="FF0000"/>
          <w:szCs w:val="21"/>
          <w:u w:val="single"/>
        </w:rPr>
        <w:t>则收入水平就是决定消费需求大小的最主要因素</w:t>
      </w:r>
      <w:r w:rsidRPr="00D65AF4">
        <w:rPr>
          <w:rFonts w:hint="eastAsia"/>
          <w:color w:val="000000" w:themeColor="text1"/>
          <w:szCs w:val="21"/>
          <w:u w:val="single"/>
        </w:rPr>
        <w:t>。</w:t>
      </w:r>
    </w:p>
    <w:p w14:paraId="580A88D7" w14:textId="77777777" w:rsidR="00B62681" w:rsidRDefault="00B62681" w:rsidP="008F67C5">
      <w:pPr>
        <w:rPr>
          <w:color w:val="000000" w:themeColor="text1"/>
          <w:szCs w:val="21"/>
        </w:rPr>
      </w:pPr>
      <w:r w:rsidRPr="007A5E36">
        <w:rPr>
          <w:rFonts w:hint="eastAsia"/>
          <w:color w:val="000000" w:themeColor="text1"/>
          <w:szCs w:val="21"/>
          <w:highlight w:val="cyan"/>
        </w:rPr>
        <w:t>3.消费函数</w:t>
      </w:r>
    </w:p>
    <w:p w14:paraId="796A40C5" w14:textId="3ACD0117" w:rsidR="00B62681" w:rsidRDefault="00B62681" w:rsidP="008F67C5">
      <w:pPr>
        <w:rPr>
          <w:color w:val="000000" w:themeColor="text1"/>
          <w:szCs w:val="21"/>
        </w:rPr>
      </w:pPr>
      <w:r>
        <w:rPr>
          <w:rFonts w:hint="eastAsia"/>
          <w:color w:val="000000" w:themeColor="text1"/>
          <w:szCs w:val="21"/>
        </w:rPr>
        <w:t>①概念：</w:t>
      </w:r>
      <w:r w:rsidRPr="00B62681">
        <w:rPr>
          <w:rFonts w:hint="eastAsia"/>
          <w:color w:val="000000" w:themeColor="text1"/>
          <w:szCs w:val="21"/>
        </w:rPr>
        <w:t>指消费支出与决定消费的各种因素之间的依存关系。</w:t>
      </w:r>
    </w:p>
    <w:p w14:paraId="7F2523CB" w14:textId="455B469F" w:rsidR="00B62681" w:rsidRPr="00BE08B1" w:rsidRDefault="00B62681" w:rsidP="008F67C5">
      <w:pPr>
        <w:rPr>
          <w:color w:val="00B050"/>
          <w:szCs w:val="21"/>
        </w:rPr>
      </w:pPr>
      <w:r w:rsidRPr="00BE08B1">
        <w:rPr>
          <w:rFonts w:hint="eastAsia"/>
          <w:color w:val="00B050"/>
          <w:szCs w:val="21"/>
        </w:rPr>
        <w:t>#宏观经济学假定消费及其消费的规模与人们的收入水平存在着稳定的函数关系。</w:t>
      </w:r>
    </w:p>
    <w:p w14:paraId="0E858B0A" w14:textId="4C10E4D4" w:rsidR="00B62681" w:rsidRPr="00BE08B1" w:rsidRDefault="00B62681" w:rsidP="008F67C5">
      <w:pPr>
        <w:rPr>
          <w:color w:val="00B050"/>
          <w:szCs w:val="21"/>
        </w:rPr>
      </w:pPr>
      <w:r w:rsidRPr="00BE08B1">
        <w:rPr>
          <w:rFonts w:hint="eastAsia"/>
          <w:color w:val="00B050"/>
          <w:szCs w:val="21"/>
        </w:rPr>
        <w:t>原因：影响居民个人或家庭消费的因素很多，如</w:t>
      </w:r>
      <w:r w:rsidRPr="006D687F">
        <w:rPr>
          <w:rFonts w:hint="eastAsia"/>
          <w:color w:val="00B050"/>
          <w:szCs w:val="21"/>
          <w:highlight w:val="yellow"/>
          <w:rPrChange w:id="926" w:author="jiuming Lin" w:date="2019-07-01T14:16:00Z">
            <w:rPr>
              <w:rFonts w:hint="eastAsia"/>
              <w:color w:val="00B050"/>
              <w:szCs w:val="21"/>
            </w:rPr>
          </w:rPrChange>
        </w:rPr>
        <w:t>收入水平、消费品的价格水平、消费者个人的偏好、消费者对其未来收入的预期、甚至消费信贷及其利率水平等等，但其中最重要的无疑是居民个人或家庭的收入水平</w:t>
      </w:r>
      <w:r w:rsidRPr="00BE08B1">
        <w:rPr>
          <w:rFonts w:hint="eastAsia"/>
          <w:color w:val="00B050"/>
          <w:szCs w:val="21"/>
        </w:rPr>
        <w:t>。</w:t>
      </w:r>
    </w:p>
    <w:p w14:paraId="3DE5D21D" w14:textId="536A12CC" w:rsidR="00B62681" w:rsidRDefault="00B62681" w:rsidP="008F67C5">
      <w:pPr>
        <w:rPr>
          <w:color w:val="000000" w:themeColor="text1"/>
          <w:szCs w:val="21"/>
        </w:rPr>
      </w:pPr>
      <w:r>
        <w:rPr>
          <w:rFonts w:hint="eastAsia"/>
          <w:color w:val="000000" w:themeColor="text1"/>
          <w:szCs w:val="21"/>
        </w:rPr>
        <w:t>②收入与消费的关系：</w:t>
      </w:r>
    </w:p>
    <w:p w14:paraId="0D36886F" w14:textId="410FB79C" w:rsidR="00B62681" w:rsidRDefault="00B62681" w:rsidP="008F67C5">
      <w:pPr>
        <w:rPr>
          <w:color w:val="000000" w:themeColor="text1"/>
          <w:szCs w:val="21"/>
        </w:rPr>
      </w:pPr>
      <w:r>
        <w:rPr>
          <w:rFonts w:hint="eastAsia"/>
          <w:color w:val="000000" w:themeColor="text1"/>
          <w:szCs w:val="21"/>
        </w:rPr>
        <w:t>I</w:t>
      </w:r>
      <w:r>
        <w:rPr>
          <w:color w:val="000000" w:themeColor="text1"/>
          <w:szCs w:val="21"/>
        </w:rPr>
        <w:t>.</w:t>
      </w:r>
      <w:r w:rsidRPr="00B62681">
        <w:rPr>
          <w:rFonts w:hint="eastAsia"/>
        </w:rPr>
        <w:t xml:space="preserve"> </w:t>
      </w:r>
      <w:r w:rsidRPr="00B62681">
        <w:rPr>
          <w:rFonts w:hint="eastAsia"/>
          <w:color w:val="000000" w:themeColor="text1"/>
          <w:szCs w:val="21"/>
        </w:rPr>
        <w:t>收入与消费间的数量关系是消费函数</w:t>
      </w:r>
      <w:r>
        <w:rPr>
          <w:rFonts w:hint="eastAsia"/>
          <w:color w:val="000000" w:themeColor="text1"/>
          <w:szCs w:val="21"/>
        </w:rPr>
        <w:t>。</w:t>
      </w:r>
    </w:p>
    <w:p w14:paraId="7DDDC929" w14:textId="0D70916E" w:rsidR="00B62681" w:rsidRPr="00E556F5" w:rsidRDefault="00B62681" w:rsidP="008F67C5">
      <w:pPr>
        <w:rPr>
          <w:bCs/>
          <w:color w:val="000000" w:themeColor="text1"/>
          <w:szCs w:val="21"/>
          <w:u w:val="single"/>
        </w:rPr>
      </w:pPr>
      <w:r>
        <w:rPr>
          <w:rFonts w:hint="eastAsia"/>
          <w:color w:val="000000" w:themeColor="text1"/>
          <w:szCs w:val="21"/>
        </w:rPr>
        <w:t>I</w:t>
      </w:r>
      <w:r>
        <w:rPr>
          <w:color w:val="000000" w:themeColor="text1"/>
          <w:szCs w:val="21"/>
        </w:rPr>
        <w:t>I.</w:t>
      </w:r>
      <w:r w:rsidRPr="00B62681">
        <w:rPr>
          <w:rFonts w:hint="eastAsia"/>
        </w:rPr>
        <w:t xml:space="preserve"> </w:t>
      </w:r>
      <w:r w:rsidR="00436A09">
        <w:rPr>
          <w:rFonts w:hint="eastAsia"/>
        </w:rPr>
        <w:t>此关系下的消费函数（消费倾向）：</w:t>
      </w:r>
      <w:r w:rsidRPr="00B62681">
        <w:rPr>
          <w:rFonts w:hint="eastAsia"/>
          <w:color w:val="000000" w:themeColor="text1"/>
          <w:szCs w:val="21"/>
        </w:rPr>
        <w:t>在收入和消费的关系方面，存在着一条基本的心理规律，即，</w:t>
      </w:r>
      <w:r w:rsidRPr="00E556F5">
        <w:rPr>
          <w:rFonts w:hint="eastAsia"/>
          <w:color w:val="000000" w:themeColor="text1"/>
          <w:szCs w:val="21"/>
          <w:u w:val="single"/>
        </w:rPr>
        <w:t>随着人们收入的增加，他们的消费也会增加，但是消费不如收入增加得多。即满足如下公式：</w:t>
      </w:r>
      <w:r w:rsidR="00AC5428" w:rsidRPr="00E556F5">
        <w:rPr>
          <w:rFonts w:hint="eastAsia"/>
          <w:color w:val="000000" w:themeColor="text1"/>
          <w:szCs w:val="21"/>
          <w:highlight w:val="yellow"/>
          <w:u w:val="single"/>
        </w:rPr>
        <w:t>C</w:t>
      </w:r>
      <w:r w:rsidR="00AC5428" w:rsidRPr="00E556F5">
        <w:rPr>
          <w:color w:val="000000" w:themeColor="text1"/>
          <w:szCs w:val="21"/>
          <w:highlight w:val="yellow"/>
          <w:u w:val="single"/>
        </w:rPr>
        <w:t>=C</w:t>
      </w:r>
      <w:r w:rsidR="00AC5428" w:rsidRPr="00E556F5">
        <w:rPr>
          <w:rFonts w:hint="eastAsia"/>
          <w:color w:val="000000" w:themeColor="text1"/>
          <w:szCs w:val="21"/>
          <w:highlight w:val="yellow"/>
          <w:u w:val="single"/>
        </w:rPr>
        <w:t>（</w:t>
      </w:r>
      <w:r w:rsidR="00AC5428" w:rsidRPr="00E556F5">
        <w:rPr>
          <w:color w:val="000000" w:themeColor="text1"/>
          <w:szCs w:val="21"/>
          <w:highlight w:val="yellow"/>
          <w:u w:val="single"/>
        </w:rPr>
        <w:t>Y</w:t>
      </w:r>
      <w:r w:rsidR="00AC5428" w:rsidRPr="00E556F5">
        <w:rPr>
          <w:rFonts w:hint="eastAsia"/>
          <w:color w:val="000000" w:themeColor="text1"/>
          <w:szCs w:val="21"/>
          <w:highlight w:val="yellow"/>
          <w:u w:val="single"/>
        </w:rPr>
        <w:t>）（满足</w:t>
      </w:r>
      <w:r w:rsidRPr="00E556F5">
        <w:rPr>
          <w:rFonts w:hint="eastAsia"/>
          <w:bCs/>
          <w:color w:val="000000" w:themeColor="text1"/>
          <w:szCs w:val="21"/>
          <w:highlight w:val="yellow"/>
          <w:u w:val="single"/>
        </w:rPr>
        <w:t>条件</w:t>
      </w:r>
      <w:r w:rsidRPr="00E556F5">
        <w:rPr>
          <w:bCs/>
          <w:color w:val="000000" w:themeColor="text1"/>
          <w:szCs w:val="21"/>
          <w:highlight w:val="yellow"/>
          <w:u w:val="single"/>
        </w:rPr>
        <w:t>d</w:t>
      </w:r>
      <w:r w:rsidRPr="00E556F5">
        <w:rPr>
          <w:bCs/>
          <w:i/>
          <w:iCs/>
          <w:color w:val="000000" w:themeColor="text1"/>
          <w:szCs w:val="21"/>
          <w:highlight w:val="yellow"/>
          <w:u w:val="single"/>
        </w:rPr>
        <w:t>C</w:t>
      </w:r>
      <w:r w:rsidRPr="00E556F5">
        <w:rPr>
          <w:bCs/>
          <w:color w:val="000000" w:themeColor="text1"/>
          <w:szCs w:val="21"/>
          <w:highlight w:val="yellow"/>
          <w:u w:val="single"/>
        </w:rPr>
        <w:t xml:space="preserve"> / d</w:t>
      </w:r>
      <w:r w:rsidRPr="00E556F5">
        <w:rPr>
          <w:bCs/>
          <w:i/>
          <w:iCs/>
          <w:color w:val="000000" w:themeColor="text1"/>
          <w:szCs w:val="21"/>
          <w:highlight w:val="yellow"/>
          <w:u w:val="single"/>
        </w:rPr>
        <w:t>Y</w:t>
      </w:r>
      <w:r w:rsidRPr="00E556F5">
        <w:rPr>
          <w:bCs/>
          <w:color w:val="000000" w:themeColor="text1"/>
          <w:szCs w:val="21"/>
          <w:highlight w:val="yellow"/>
          <w:u w:val="single"/>
        </w:rPr>
        <w:t xml:space="preserve"> </w:t>
      </w:r>
      <w:r w:rsidRPr="00E556F5">
        <w:rPr>
          <w:rFonts w:hint="eastAsia"/>
          <w:bCs/>
          <w:color w:val="000000" w:themeColor="text1"/>
          <w:szCs w:val="21"/>
          <w:highlight w:val="yellow"/>
          <w:u w:val="single"/>
        </w:rPr>
        <w:t xml:space="preserve">＞ </w:t>
      </w:r>
      <w:r w:rsidRPr="00E556F5">
        <w:rPr>
          <w:bCs/>
          <w:color w:val="000000" w:themeColor="text1"/>
          <w:szCs w:val="21"/>
          <w:highlight w:val="yellow"/>
          <w:u w:val="single"/>
        </w:rPr>
        <w:t>0</w:t>
      </w:r>
      <w:r w:rsidRPr="00E556F5">
        <w:rPr>
          <w:rFonts w:hint="eastAsia"/>
          <w:bCs/>
          <w:color w:val="000000" w:themeColor="text1"/>
          <w:szCs w:val="21"/>
          <w:highlight w:val="yellow"/>
          <w:u w:val="single"/>
        </w:rPr>
        <w:t>；</w:t>
      </w:r>
      <w:r w:rsidRPr="00E556F5">
        <w:rPr>
          <w:bCs/>
          <w:color w:val="000000" w:themeColor="text1"/>
          <w:szCs w:val="21"/>
          <w:highlight w:val="yellow"/>
          <w:u w:val="single"/>
        </w:rPr>
        <w:t>d</w:t>
      </w:r>
      <w:r w:rsidRPr="00E556F5">
        <w:rPr>
          <w:bCs/>
          <w:color w:val="000000" w:themeColor="text1"/>
          <w:szCs w:val="21"/>
          <w:highlight w:val="yellow"/>
          <w:u w:val="single"/>
          <w:vertAlign w:val="superscript"/>
        </w:rPr>
        <w:t>2</w:t>
      </w:r>
      <w:r w:rsidRPr="00E556F5">
        <w:rPr>
          <w:bCs/>
          <w:i/>
          <w:iCs/>
          <w:color w:val="000000" w:themeColor="text1"/>
          <w:szCs w:val="21"/>
          <w:highlight w:val="yellow"/>
          <w:u w:val="single"/>
        </w:rPr>
        <w:t>C</w:t>
      </w:r>
      <w:r w:rsidRPr="00E556F5">
        <w:rPr>
          <w:bCs/>
          <w:color w:val="000000" w:themeColor="text1"/>
          <w:szCs w:val="21"/>
          <w:highlight w:val="yellow"/>
          <w:u w:val="single"/>
        </w:rPr>
        <w:t xml:space="preserve"> / d</w:t>
      </w:r>
      <w:r w:rsidRPr="00E556F5">
        <w:rPr>
          <w:bCs/>
          <w:i/>
          <w:iCs/>
          <w:color w:val="000000" w:themeColor="text1"/>
          <w:szCs w:val="21"/>
          <w:highlight w:val="yellow"/>
          <w:u w:val="single"/>
        </w:rPr>
        <w:t>Y</w:t>
      </w:r>
      <w:r w:rsidRPr="00E556F5">
        <w:rPr>
          <w:bCs/>
          <w:color w:val="000000" w:themeColor="text1"/>
          <w:szCs w:val="21"/>
          <w:highlight w:val="yellow"/>
          <w:u w:val="single"/>
          <w:vertAlign w:val="superscript"/>
        </w:rPr>
        <w:t>2</w:t>
      </w:r>
      <w:r w:rsidRPr="00E556F5">
        <w:rPr>
          <w:rFonts w:hint="eastAsia"/>
          <w:bCs/>
          <w:color w:val="000000" w:themeColor="text1"/>
          <w:szCs w:val="21"/>
          <w:highlight w:val="yellow"/>
          <w:u w:val="single"/>
        </w:rPr>
        <w:t xml:space="preserve">＜ </w:t>
      </w:r>
      <w:r w:rsidRPr="00E556F5">
        <w:rPr>
          <w:bCs/>
          <w:color w:val="000000" w:themeColor="text1"/>
          <w:szCs w:val="21"/>
          <w:highlight w:val="yellow"/>
          <w:u w:val="single"/>
        </w:rPr>
        <w:t>0</w:t>
      </w:r>
      <w:r w:rsidR="00AC5428" w:rsidRPr="00E556F5">
        <w:rPr>
          <w:bCs/>
          <w:color w:val="000000" w:themeColor="text1"/>
          <w:szCs w:val="21"/>
          <w:highlight w:val="yellow"/>
          <w:u w:val="single"/>
        </w:rPr>
        <w:t>)</w:t>
      </w:r>
      <w:r w:rsidR="00AC5428" w:rsidRPr="00E556F5">
        <w:rPr>
          <w:rFonts w:hint="eastAsia"/>
          <w:bCs/>
          <w:color w:val="000000" w:themeColor="text1"/>
          <w:szCs w:val="21"/>
          <w:highlight w:val="yellow"/>
          <w:u w:val="single"/>
        </w:rPr>
        <w:t>，其中C</w:t>
      </w:r>
      <w:r w:rsidR="00AC5428" w:rsidRPr="00E556F5">
        <w:rPr>
          <w:bCs/>
          <w:color w:val="000000" w:themeColor="text1"/>
          <w:szCs w:val="21"/>
          <w:highlight w:val="yellow"/>
          <w:u w:val="single"/>
        </w:rPr>
        <w:t>代表</w:t>
      </w:r>
      <w:r w:rsidR="00AC5428" w:rsidRPr="00E556F5">
        <w:rPr>
          <w:rFonts w:hint="eastAsia"/>
          <w:bCs/>
          <w:color w:val="000000" w:themeColor="text1"/>
          <w:szCs w:val="21"/>
          <w:highlight w:val="yellow"/>
          <w:u w:val="single"/>
        </w:rPr>
        <w:t>消费</w:t>
      </w:r>
      <w:r w:rsidR="00AC5428" w:rsidRPr="00E556F5">
        <w:rPr>
          <w:bCs/>
          <w:color w:val="000000" w:themeColor="text1"/>
          <w:szCs w:val="21"/>
          <w:highlight w:val="yellow"/>
          <w:u w:val="single"/>
        </w:rPr>
        <w:t>，Y代表收入</w:t>
      </w:r>
      <w:r w:rsidR="00436A09" w:rsidRPr="00E556F5">
        <w:rPr>
          <w:rFonts w:hint="eastAsia"/>
          <w:bCs/>
          <w:color w:val="000000" w:themeColor="text1"/>
          <w:szCs w:val="21"/>
          <w:highlight w:val="yellow"/>
          <w:u w:val="single"/>
        </w:rPr>
        <w:t>。</w:t>
      </w:r>
      <w:r w:rsidR="00436A09" w:rsidRPr="00E556F5">
        <w:rPr>
          <w:rFonts w:hint="eastAsia"/>
          <w:bCs/>
          <w:color w:val="000000" w:themeColor="text1"/>
          <w:szCs w:val="21"/>
          <w:u w:val="single"/>
        </w:rPr>
        <w:t>消费和收入之间的这种关系就是凯恩斯所说的</w:t>
      </w:r>
      <w:r w:rsidR="00436A09" w:rsidRPr="00E556F5">
        <w:rPr>
          <w:rFonts w:hint="eastAsia"/>
          <w:bCs/>
          <w:color w:val="FF0000"/>
          <w:szCs w:val="21"/>
          <w:u w:val="single"/>
        </w:rPr>
        <w:t>消费函数或消费倾向</w:t>
      </w:r>
      <w:r w:rsidR="00436A09" w:rsidRPr="00E556F5">
        <w:rPr>
          <w:rFonts w:hint="eastAsia"/>
          <w:bCs/>
          <w:color w:val="000000" w:themeColor="text1"/>
          <w:szCs w:val="21"/>
          <w:u w:val="single"/>
        </w:rPr>
        <w:t>。</w:t>
      </w:r>
    </w:p>
    <w:p w14:paraId="4FABF72C" w14:textId="5F627FF9" w:rsidR="00B62681" w:rsidRDefault="00436A09" w:rsidP="008F67C5">
      <w:pPr>
        <w:rPr>
          <w:color w:val="0070C0"/>
          <w:szCs w:val="21"/>
        </w:rPr>
      </w:pPr>
      <w:r w:rsidRPr="00436A09">
        <w:rPr>
          <w:rFonts w:hint="eastAsia"/>
          <w:color w:val="0070C0"/>
          <w:szCs w:val="21"/>
        </w:rPr>
        <w:t>在横轴为收入</w:t>
      </w:r>
      <w:r w:rsidRPr="00436A09">
        <w:rPr>
          <w:color w:val="0070C0"/>
          <w:szCs w:val="21"/>
        </w:rPr>
        <w:t>Y，纵轴为消费C的坐标中，消费函数C = C（Y） 的图象如下：</w:t>
      </w:r>
    </w:p>
    <w:p w14:paraId="60D46C04" w14:textId="6F68EDF4" w:rsidR="00436A09" w:rsidRPr="00436A09" w:rsidRDefault="00436A09" w:rsidP="008F67C5">
      <w:pPr>
        <w:rPr>
          <w:color w:val="0070C0"/>
          <w:szCs w:val="21"/>
        </w:rPr>
      </w:pPr>
      <w:r w:rsidRPr="00436A09">
        <w:rPr>
          <w:noProof/>
        </w:rPr>
        <w:drawing>
          <wp:inline distT="0" distB="0" distL="0" distR="0" wp14:anchorId="277DA2F4" wp14:editId="00FB21F9">
            <wp:extent cx="3525226" cy="231648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42719" cy="2327975"/>
                    </a:xfrm>
                    <a:prstGeom prst="rect">
                      <a:avLst/>
                    </a:prstGeom>
                  </pic:spPr>
                </pic:pic>
              </a:graphicData>
            </a:graphic>
          </wp:inline>
        </w:drawing>
      </w:r>
    </w:p>
    <w:p w14:paraId="1FCA132E" w14:textId="10DE424A" w:rsidR="00B62681" w:rsidRDefault="007D1459" w:rsidP="008F67C5">
      <w:pPr>
        <w:rPr>
          <w:color w:val="000000" w:themeColor="text1"/>
          <w:szCs w:val="21"/>
        </w:rPr>
      </w:pPr>
      <w:r>
        <w:rPr>
          <w:rFonts w:hint="eastAsia"/>
          <w:color w:val="000000" w:themeColor="text1"/>
          <w:szCs w:val="21"/>
        </w:rPr>
        <w:t>I</w:t>
      </w:r>
      <w:r>
        <w:rPr>
          <w:color w:val="000000" w:themeColor="text1"/>
          <w:szCs w:val="21"/>
        </w:rPr>
        <w:t>II.</w:t>
      </w:r>
      <w:r>
        <w:rPr>
          <w:rFonts w:hint="eastAsia"/>
          <w:color w:val="000000" w:themeColor="text1"/>
          <w:szCs w:val="21"/>
        </w:rPr>
        <w:t>特殊关系——消费与收入的线性关系：</w:t>
      </w:r>
    </w:p>
    <w:p w14:paraId="3FB7BEA1" w14:textId="77777777" w:rsidR="007D1459" w:rsidRDefault="007D1459" w:rsidP="008F67C5">
      <w:pPr>
        <w:rPr>
          <w:color w:val="000000" w:themeColor="text1"/>
          <w:szCs w:val="21"/>
        </w:rPr>
      </w:pPr>
      <w:r>
        <w:rPr>
          <w:color w:val="000000" w:themeColor="text1"/>
          <w:szCs w:val="21"/>
        </w:rPr>
        <w:t>i.</w:t>
      </w:r>
      <w:r>
        <w:rPr>
          <w:rFonts w:hint="eastAsia"/>
          <w:color w:val="000000" w:themeColor="text1"/>
          <w:szCs w:val="21"/>
        </w:rPr>
        <w:t>表示：</w:t>
      </w:r>
      <w:r w:rsidRPr="007D1459">
        <w:rPr>
          <w:rFonts w:hint="eastAsia"/>
          <w:color w:val="000000" w:themeColor="text1"/>
          <w:szCs w:val="21"/>
        </w:rPr>
        <w:t>如果消费和收入之间存在线性关系，这时消费函数就可以表示为：</w:t>
      </w:r>
    </w:p>
    <w:p w14:paraId="39A1CE1A" w14:textId="25609AD3" w:rsidR="007D1459" w:rsidRPr="00981F0E" w:rsidRDefault="007D1459" w:rsidP="008F67C5">
      <w:pPr>
        <w:rPr>
          <w:color w:val="000000" w:themeColor="text1"/>
          <w:szCs w:val="21"/>
          <w:u w:val="single"/>
        </w:rPr>
      </w:pPr>
      <w:r w:rsidRPr="00981F0E">
        <w:rPr>
          <w:color w:val="000000" w:themeColor="text1"/>
          <w:szCs w:val="21"/>
          <w:highlight w:val="yellow"/>
          <w:u w:val="single"/>
        </w:rPr>
        <w:t>C=α+βY</w:t>
      </w:r>
      <w:r w:rsidR="00BE0079" w:rsidRPr="00981F0E">
        <w:rPr>
          <w:rFonts w:hint="eastAsia"/>
          <w:color w:val="000000" w:themeColor="text1"/>
          <w:szCs w:val="21"/>
          <w:highlight w:val="yellow"/>
          <w:u w:val="single"/>
        </w:rPr>
        <w:t>（0</w:t>
      </w:r>
      <w:r w:rsidR="00BE0079" w:rsidRPr="00981F0E">
        <w:rPr>
          <w:color w:val="000000" w:themeColor="text1"/>
          <w:szCs w:val="21"/>
          <w:highlight w:val="yellow"/>
          <w:u w:val="single"/>
        </w:rPr>
        <w:t>&lt;</w:t>
      </w:r>
      <w:r w:rsidR="00BE0079" w:rsidRPr="00981F0E">
        <w:rPr>
          <w:rFonts w:hint="eastAsia"/>
          <w:color w:val="000000" w:themeColor="text1"/>
          <w:szCs w:val="21"/>
          <w:highlight w:val="yellow"/>
          <w:u w:val="single"/>
        </w:rPr>
        <w:t>β&lt;</w:t>
      </w:r>
      <w:r w:rsidR="00BE0079" w:rsidRPr="00981F0E">
        <w:rPr>
          <w:color w:val="000000" w:themeColor="text1"/>
          <w:szCs w:val="21"/>
          <w:highlight w:val="yellow"/>
          <w:u w:val="single"/>
        </w:rPr>
        <w:t>1</w:t>
      </w:r>
      <w:r w:rsidR="00BE0079" w:rsidRPr="00981F0E">
        <w:rPr>
          <w:rFonts w:hint="eastAsia"/>
          <w:color w:val="000000" w:themeColor="text1"/>
          <w:szCs w:val="21"/>
          <w:highlight w:val="yellow"/>
          <w:u w:val="single"/>
        </w:rPr>
        <w:t>）</w:t>
      </w:r>
    </w:p>
    <w:p w14:paraId="16F9C035" w14:textId="338AF284" w:rsidR="007D1459" w:rsidRDefault="00EA281E" w:rsidP="008F67C5">
      <w:pPr>
        <w:rPr>
          <w:color w:val="000000" w:themeColor="text1"/>
          <w:szCs w:val="21"/>
        </w:rPr>
      </w:pPr>
      <w:r w:rsidRPr="00981F0E">
        <w:rPr>
          <w:rFonts w:hint="eastAsia"/>
          <w:color w:val="000000" w:themeColor="text1"/>
          <w:szCs w:val="21"/>
          <w:u w:val="single"/>
        </w:rPr>
        <w:t>i</w:t>
      </w:r>
      <w:r w:rsidRPr="00981F0E">
        <w:rPr>
          <w:color w:val="000000" w:themeColor="text1"/>
          <w:szCs w:val="21"/>
          <w:u w:val="single"/>
        </w:rPr>
        <w:t>i.</w:t>
      </w:r>
      <w:r w:rsidRPr="00981F0E">
        <w:rPr>
          <w:rFonts w:hint="eastAsia"/>
          <w:color w:val="FF0000"/>
          <w:szCs w:val="21"/>
          <w:u w:val="single"/>
        </w:rPr>
        <w:t>自发消费</w:t>
      </w:r>
      <w:r w:rsidRPr="00981F0E">
        <w:rPr>
          <w:rFonts w:hint="eastAsia"/>
          <w:color w:val="000000" w:themeColor="text1"/>
          <w:szCs w:val="21"/>
          <w:u w:val="single"/>
        </w:rPr>
        <w:t>：上式中的α作为一个常数，在宏观经济学中被称为自发消费</w:t>
      </w:r>
      <w:r w:rsidRPr="00EA281E">
        <w:rPr>
          <w:rFonts w:hint="eastAsia"/>
          <w:color w:val="000000" w:themeColor="text1"/>
          <w:szCs w:val="21"/>
        </w:rPr>
        <w:t>，其含义是，居民个人或家庭的消费中有一个相对稳定的部分，其变化不受收入水平的影响。</w:t>
      </w:r>
    </w:p>
    <w:p w14:paraId="7486874B" w14:textId="477D31CE" w:rsidR="00824E0E" w:rsidRPr="001C34ED" w:rsidRDefault="00824E0E" w:rsidP="008F67C5">
      <w:pPr>
        <w:rPr>
          <w:color w:val="00B050"/>
          <w:szCs w:val="21"/>
        </w:rPr>
      </w:pPr>
      <w:r w:rsidRPr="001C34ED">
        <w:rPr>
          <w:rFonts w:hint="eastAsia"/>
          <w:color w:val="00B050"/>
          <w:szCs w:val="21"/>
        </w:rPr>
        <w:t>#香港和台湾因为政治原因而使</w:t>
      </w:r>
      <w:r w:rsidR="006372D7" w:rsidRPr="001C34ED">
        <w:rPr>
          <w:rFonts w:hint="eastAsia"/>
          <w:color w:val="00B050"/>
          <w:szCs w:val="21"/>
        </w:rPr>
        <w:t>它们的消费严重下滑是α降低导致的</w:t>
      </w:r>
      <w:r w:rsidR="001C34ED" w:rsidRPr="001C34ED">
        <w:rPr>
          <w:rFonts w:hint="eastAsia"/>
          <w:color w:val="00B050"/>
          <w:szCs w:val="21"/>
        </w:rPr>
        <w:t>。</w:t>
      </w:r>
    </w:p>
    <w:p w14:paraId="3DCAAA05" w14:textId="47452480" w:rsidR="00EA281E" w:rsidRPr="00981F0E" w:rsidRDefault="00EA281E" w:rsidP="008F67C5">
      <w:pPr>
        <w:rPr>
          <w:color w:val="000000" w:themeColor="text1"/>
          <w:szCs w:val="21"/>
          <w:u w:val="single"/>
        </w:rPr>
      </w:pPr>
      <w:r w:rsidRPr="00981F0E">
        <w:rPr>
          <w:rFonts w:hint="eastAsia"/>
          <w:color w:val="000000" w:themeColor="text1"/>
          <w:szCs w:val="21"/>
          <w:u w:val="single"/>
        </w:rPr>
        <w:t>i</w:t>
      </w:r>
      <w:r w:rsidRPr="00981F0E">
        <w:rPr>
          <w:color w:val="000000" w:themeColor="text1"/>
          <w:szCs w:val="21"/>
          <w:u w:val="single"/>
        </w:rPr>
        <w:t>ii.</w:t>
      </w:r>
      <w:r w:rsidRPr="00981F0E">
        <w:rPr>
          <w:rFonts w:hint="eastAsia"/>
          <w:color w:val="FF0000"/>
          <w:szCs w:val="21"/>
          <w:u w:val="single"/>
        </w:rPr>
        <w:t>引致消费</w:t>
      </w:r>
      <w:r w:rsidRPr="00981F0E">
        <w:rPr>
          <w:rFonts w:hint="eastAsia"/>
          <w:color w:val="000000" w:themeColor="text1"/>
          <w:szCs w:val="21"/>
          <w:u w:val="single"/>
        </w:rPr>
        <w:t>：上式中的β</w:t>
      </w:r>
      <w:r w:rsidRPr="00981F0E">
        <w:rPr>
          <w:color w:val="000000" w:themeColor="text1"/>
          <w:szCs w:val="21"/>
          <w:u w:val="single"/>
        </w:rPr>
        <w:t>Y在宏观经济学中被称为引致消费，是居民个人或家庭的消费中受收入水平影响的部分</w:t>
      </w:r>
      <w:r w:rsidRPr="00981F0E">
        <w:rPr>
          <w:rFonts w:hint="eastAsia"/>
          <w:color w:val="000000" w:themeColor="text1"/>
          <w:szCs w:val="21"/>
          <w:u w:val="single"/>
        </w:rPr>
        <w:t>。</w:t>
      </w:r>
    </w:p>
    <w:p w14:paraId="42960A5B" w14:textId="18097562" w:rsidR="00EA281E" w:rsidRPr="00981F0E" w:rsidRDefault="00EA281E" w:rsidP="008F67C5">
      <w:pPr>
        <w:rPr>
          <w:color w:val="000000" w:themeColor="text1"/>
          <w:szCs w:val="21"/>
          <w:u w:val="single"/>
        </w:rPr>
      </w:pPr>
      <w:r w:rsidRPr="00981F0E">
        <w:rPr>
          <w:color w:val="000000" w:themeColor="text1"/>
          <w:szCs w:val="21"/>
          <w:u w:val="single"/>
        </w:rPr>
        <w:t>iv.</w:t>
      </w:r>
      <w:r w:rsidRPr="00981F0E">
        <w:rPr>
          <w:rFonts w:hint="eastAsia"/>
          <w:color w:val="FF0000"/>
          <w:szCs w:val="21"/>
          <w:u w:val="single"/>
        </w:rPr>
        <w:t>边际消费倾向</w:t>
      </w:r>
      <w:r w:rsidRPr="00981F0E">
        <w:rPr>
          <w:rFonts w:hint="eastAsia"/>
          <w:color w:val="000000" w:themeColor="text1"/>
          <w:szCs w:val="21"/>
          <w:u w:val="single"/>
        </w:rPr>
        <w:t>：上式中β作为该函数的斜率，被称为边际消费倾向。</w:t>
      </w:r>
    </w:p>
    <w:p w14:paraId="22E0D4E4" w14:textId="4521F049" w:rsidR="001C34ED" w:rsidRPr="001C34ED" w:rsidRDefault="001C34ED" w:rsidP="008F67C5">
      <w:pPr>
        <w:rPr>
          <w:color w:val="00B050"/>
          <w:szCs w:val="21"/>
        </w:rPr>
      </w:pPr>
      <w:r w:rsidRPr="001C34ED">
        <w:rPr>
          <w:rFonts w:hint="eastAsia"/>
          <w:color w:val="00B050"/>
          <w:szCs w:val="21"/>
        </w:rPr>
        <w:t>#直观来讲，β的值等于每赚1元后消费的元数。</w:t>
      </w:r>
    </w:p>
    <w:p w14:paraId="7B358515" w14:textId="6C18B1AC" w:rsidR="006372D7" w:rsidRPr="001C34ED" w:rsidRDefault="006372D7" w:rsidP="008F67C5">
      <w:pPr>
        <w:rPr>
          <w:color w:val="000000" w:themeColor="text1"/>
          <w:szCs w:val="21"/>
        </w:rPr>
      </w:pPr>
      <w:r w:rsidRPr="001C34ED">
        <w:rPr>
          <w:rFonts w:hint="eastAsia"/>
          <w:color w:val="00B050"/>
          <w:szCs w:val="21"/>
        </w:rPr>
        <w:t>#β</w:t>
      </w:r>
      <w:r w:rsidR="00B627B7">
        <w:rPr>
          <w:rFonts w:hint="eastAsia"/>
          <w:color w:val="00B050"/>
          <w:szCs w:val="21"/>
        </w:rPr>
        <w:t>的均值</w:t>
      </w:r>
      <w:r w:rsidRPr="001C34ED">
        <w:rPr>
          <w:rFonts w:hint="eastAsia"/>
          <w:color w:val="00B050"/>
          <w:szCs w:val="21"/>
        </w:rPr>
        <w:t>在短期内比较稳定，</w:t>
      </w:r>
      <w:r w:rsidR="001C34ED" w:rsidRPr="001C34ED">
        <w:rPr>
          <w:rFonts w:hint="eastAsia"/>
          <w:color w:val="00B050"/>
          <w:szCs w:val="21"/>
        </w:rPr>
        <w:t>且</w:t>
      </w:r>
      <w:r w:rsidRPr="001C34ED">
        <w:rPr>
          <w:rFonts w:hint="eastAsia"/>
          <w:color w:val="00B050"/>
          <w:szCs w:val="21"/>
        </w:rPr>
        <w:t>受本国文化影响。</w:t>
      </w:r>
      <w:del w:id="927" w:author="jiuming Lin" w:date="2019-06-07T19:59:00Z">
        <w:r w:rsidR="001C34ED" w:rsidRPr="001C34ED" w:rsidDel="00616402">
          <w:rPr>
            <w:rFonts w:hint="eastAsia"/>
            <w:color w:val="00B050"/>
            <w:szCs w:val="21"/>
          </w:rPr>
          <w:delText>在美国，β在0.</w:delText>
        </w:r>
        <w:r w:rsidR="001C34ED" w:rsidRPr="001C34ED" w:rsidDel="00616402">
          <w:rPr>
            <w:color w:val="00B050"/>
            <w:szCs w:val="21"/>
          </w:rPr>
          <w:delText>90</w:delText>
        </w:r>
        <w:r w:rsidR="001C34ED" w:rsidRPr="001C34ED" w:rsidDel="00616402">
          <w:rPr>
            <w:rFonts w:hint="eastAsia"/>
            <w:color w:val="00B050"/>
            <w:szCs w:val="21"/>
          </w:rPr>
          <w:delText>-</w:delText>
        </w:r>
        <w:r w:rsidR="001C34ED" w:rsidRPr="001C34ED" w:rsidDel="00616402">
          <w:rPr>
            <w:color w:val="00B050"/>
            <w:szCs w:val="21"/>
          </w:rPr>
          <w:delText>0</w:delText>
        </w:r>
        <w:r w:rsidR="001C34ED" w:rsidRPr="001C34ED" w:rsidDel="00616402">
          <w:rPr>
            <w:rFonts w:hint="eastAsia"/>
            <w:color w:val="00B050"/>
            <w:szCs w:val="21"/>
          </w:rPr>
          <w:delText>.</w:delText>
        </w:r>
        <w:r w:rsidR="001C34ED" w:rsidRPr="001C34ED" w:rsidDel="00616402">
          <w:rPr>
            <w:color w:val="00B050"/>
            <w:szCs w:val="21"/>
          </w:rPr>
          <w:delText>95</w:delText>
        </w:r>
        <w:r w:rsidR="001C34ED" w:rsidRPr="001C34ED" w:rsidDel="00616402">
          <w:rPr>
            <w:rFonts w:hint="eastAsia"/>
            <w:color w:val="00B050"/>
            <w:szCs w:val="21"/>
          </w:rPr>
          <w:delText>之间；在中国，β在0.</w:delText>
        </w:r>
        <w:r w:rsidR="001C34ED" w:rsidRPr="001C34ED" w:rsidDel="00616402">
          <w:rPr>
            <w:color w:val="00B050"/>
            <w:szCs w:val="21"/>
          </w:rPr>
          <w:delText>60</w:delText>
        </w:r>
        <w:r w:rsidR="001C34ED" w:rsidRPr="001C34ED" w:rsidDel="00616402">
          <w:rPr>
            <w:rFonts w:hint="eastAsia"/>
            <w:color w:val="00B050"/>
            <w:szCs w:val="21"/>
          </w:rPr>
          <w:delText>-</w:delText>
        </w:r>
        <w:r w:rsidR="001C34ED" w:rsidRPr="001C34ED" w:rsidDel="00616402">
          <w:rPr>
            <w:color w:val="00B050"/>
            <w:szCs w:val="21"/>
          </w:rPr>
          <w:delText>0</w:delText>
        </w:r>
        <w:r w:rsidR="001C34ED" w:rsidRPr="001C34ED" w:rsidDel="00616402">
          <w:rPr>
            <w:rFonts w:hint="eastAsia"/>
            <w:color w:val="00B050"/>
            <w:szCs w:val="21"/>
          </w:rPr>
          <w:delText>.</w:delText>
        </w:r>
        <w:r w:rsidR="001C34ED" w:rsidRPr="001C34ED" w:rsidDel="00616402">
          <w:rPr>
            <w:color w:val="00B050"/>
            <w:szCs w:val="21"/>
          </w:rPr>
          <w:delText>65</w:delText>
        </w:r>
        <w:r w:rsidR="001C34ED" w:rsidRPr="001C34ED" w:rsidDel="00616402">
          <w:rPr>
            <w:rFonts w:hint="eastAsia"/>
            <w:color w:val="00B050"/>
            <w:szCs w:val="21"/>
          </w:rPr>
          <w:delText>之间。</w:delText>
        </w:r>
        <w:r w:rsidR="00E72881" w:rsidDel="00616402">
          <w:rPr>
            <w:rFonts w:hint="eastAsia"/>
            <w:color w:val="00B050"/>
            <w:szCs w:val="21"/>
          </w:rPr>
          <w:delText>中国的β有增大的趋势。</w:delText>
        </w:r>
      </w:del>
    </w:p>
    <w:p w14:paraId="74B76B9B" w14:textId="01E08F29" w:rsidR="005C1FEF" w:rsidRDefault="005C1FEF" w:rsidP="008F67C5">
      <w:pPr>
        <w:rPr>
          <w:color w:val="0070C0"/>
          <w:szCs w:val="21"/>
        </w:rPr>
      </w:pPr>
      <w:r w:rsidRPr="005C1FEF">
        <w:rPr>
          <w:rFonts w:hint="eastAsia"/>
          <w:color w:val="0070C0"/>
          <w:szCs w:val="21"/>
        </w:rPr>
        <w:t>在横轴为收入</w:t>
      </w:r>
      <w:r w:rsidRPr="005C1FEF">
        <w:rPr>
          <w:color w:val="0070C0"/>
          <w:szCs w:val="21"/>
        </w:rPr>
        <w:t>Y，纵轴为消费C的坐标中，消费函数C = α+βY的图象如下：</w:t>
      </w:r>
    </w:p>
    <w:p w14:paraId="21B6DE81" w14:textId="44386659" w:rsidR="00061DD8" w:rsidRDefault="005C1FEF" w:rsidP="008F67C5">
      <w:pPr>
        <w:rPr>
          <w:color w:val="0070C0"/>
          <w:szCs w:val="21"/>
        </w:rPr>
      </w:pPr>
      <w:r w:rsidRPr="005C1FEF">
        <w:rPr>
          <w:noProof/>
        </w:rPr>
        <w:lastRenderedPageBreak/>
        <w:drawing>
          <wp:inline distT="0" distB="0" distL="0" distR="0" wp14:anchorId="7BF5059D" wp14:editId="6FA6971D">
            <wp:extent cx="3604853" cy="2324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48845" cy="2352462"/>
                    </a:xfrm>
                    <a:prstGeom prst="rect">
                      <a:avLst/>
                    </a:prstGeom>
                  </pic:spPr>
                </pic:pic>
              </a:graphicData>
            </a:graphic>
          </wp:inline>
        </w:drawing>
      </w:r>
    </w:p>
    <w:p w14:paraId="42BB4B82" w14:textId="5BBB064D" w:rsidR="005C1FEF" w:rsidRDefault="00336387" w:rsidP="008F67C5">
      <w:pPr>
        <w:rPr>
          <w:color w:val="0070C0"/>
          <w:szCs w:val="21"/>
        </w:rPr>
      </w:pPr>
      <w:r>
        <w:rPr>
          <w:rFonts w:hint="eastAsia"/>
          <w:color w:val="0070C0"/>
          <w:szCs w:val="21"/>
        </w:rPr>
        <w:t>长期消费函数图示如下：</w:t>
      </w:r>
    </w:p>
    <w:p w14:paraId="30EDAD63" w14:textId="7E327E32" w:rsidR="00336387" w:rsidRDefault="00336387" w:rsidP="008F67C5">
      <w:pPr>
        <w:rPr>
          <w:color w:val="0070C0"/>
          <w:szCs w:val="21"/>
        </w:rPr>
      </w:pPr>
      <w:r w:rsidRPr="00336387">
        <w:rPr>
          <w:noProof/>
          <w:color w:val="0070C0"/>
          <w:szCs w:val="21"/>
        </w:rPr>
        <w:drawing>
          <wp:inline distT="0" distB="0" distL="0" distR="0" wp14:anchorId="0D554DD7" wp14:editId="0EC9C9CB">
            <wp:extent cx="3588838" cy="2133600"/>
            <wp:effectExtent l="0" t="0" r="0" b="0"/>
            <wp:docPr id="60419" name="Picture 4">
              <a:extLst xmlns:a="http://schemas.openxmlformats.org/drawingml/2006/main">
                <a:ext uri="{FF2B5EF4-FFF2-40B4-BE49-F238E27FC236}">
                  <a16:creationId xmlns:a16="http://schemas.microsoft.com/office/drawing/2014/main" id="{A182AE81-8158-4944-86CC-0C3CDA4B00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9" name="Picture 4">
                      <a:extLst>
                        <a:ext uri="{FF2B5EF4-FFF2-40B4-BE49-F238E27FC236}">
                          <a16:creationId xmlns:a16="http://schemas.microsoft.com/office/drawing/2014/main" id="{A182AE81-8158-4944-86CC-0C3CDA4B0099}"/>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95307" cy="2137446"/>
                    </a:xfrm>
                    <a:prstGeom prst="rect">
                      <a:avLst/>
                    </a:prstGeom>
                    <a:noFill/>
                    <a:ln>
                      <a:noFill/>
                    </a:ln>
                  </pic:spPr>
                </pic:pic>
              </a:graphicData>
            </a:graphic>
          </wp:inline>
        </w:drawing>
      </w:r>
    </w:p>
    <w:p w14:paraId="72202F3C" w14:textId="3BF0265B" w:rsidR="008A577A" w:rsidRPr="0072694E" w:rsidRDefault="008A577A" w:rsidP="008F67C5">
      <w:pPr>
        <w:rPr>
          <w:color w:val="00B050"/>
          <w:szCs w:val="21"/>
        </w:rPr>
      </w:pPr>
      <w:r w:rsidRPr="0072694E">
        <w:rPr>
          <w:rFonts w:hint="eastAsia"/>
          <w:color w:val="00B050"/>
          <w:szCs w:val="21"/>
        </w:rPr>
        <w:t>#</w:t>
      </w:r>
      <w:r w:rsidR="00A43CE3" w:rsidRPr="006E0939">
        <w:rPr>
          <w:rFonts w:hint="eastAsia"/>
          <w:color w:val="00B050"/>
          <w:szCs w:val="21"/>
          <w:u w:val="single"/>
        </w:rPr>
        <w:t>长期消费函数一定通过原点</w:t>
      </w:r>
    </w:p>
    <w:p w14:paraId="70D0C67A" w14:textId="4911D82A" w:rsidR="00336387" w:rsidRDefault="00336387" w:rsidP="008F67C5">
      <w:pPr>
        <w:rPr>
          <w:color w:val="000000" w:themeColor="text1"/>
          <w:szCs w:val="21"/>
        </w:rPr>
      </w:pPr>
      <w:r w:rsidRPr="00336387">
        <w:rPr>
          <w:color w:val="000000" w:themeColor="text1"/>
          <w:szCs w:val="21"/>
        </w:rPr>
        <w:t>4</w:t>
      </w:r>
      <w:r w:rsidRPr="00336387">
        <w:rPr>
          <w:rFonts w:hint="eastAsia"/>
          <w:color w:val="000000" w:themeColor="text1"/>
          <w:szCs w:val="21"/>
        </w:rPr>
        <w:t>.</w:t>
      </w:r>
      <w:r>
        <w:rPr>
          <w:rFonts w:hint="eastAsia"/>
          <w:color w:val="000000" w:themeColor="text1"/>
          <w:szCs w:val="21"/>
        </w:rPr>
        <w:t>平均消费倾向（</w:t>
      </w:r>
      <w:r w:rsidRPr="00CE7A75">
        <w:rPr>
          <w:rFonts w:hint="eastAsia"/>
          <w:color w:val="FF0000"/>
          <w:szCs w:val="21"/>
        </w:rPr>
        <w:t>A</w:t>
      </w:r>
      <w:r w:rsidRPr="00CE7A75">
        <w:rPr>
          <w:color w:val="FF0000"/>
          <w:szCs w:val="21"/>
        </w:rPr>
        <w:t>PC</w:t>
      </w:r>
      <w:r>
        <w:rPr>
          <w:rFonts w:hint="eastAsia"/>
          <w:color w:val="000000" w:themeColor="text1"/>
          <w:szCs w:val="21"/>
        </w:rPr>
        <w:t>）：</w:t>
      </w:r>
    </w:p>
    <w:p w14:paraId="4C9E8EB6" w14:textId="25A95172" w:rsidR="00336387" w:rsidRDefault="00336387" w:rsidP="008F67C5">
      <w:pPr>
        <w:rPr>
          <w:color w:val="000000" w:themeColor="text1"/>
          <w:szCs w:val="21"/>
        </w:rPr>
      </w:pPr>
      <w:r>
        <w:rPr>
          <w:rFonts w:hint="eastAsia"/>
          <w:color w:val="000000" w:themeColor="text1"/>
          <w:szCs w:val="21"/>
        </w:rPr>
        <w:t>①概念：</w:t>
      </w:r>
      <w:r w:rsidRPr="0000161C">
        <w:rPr>
          <w:rFonts w:hint="eastAsia"/>
          <w:color w:val="000000" w:themeColor="text1"/>
          <w:szCs w:val="21"/>
          <w:u w:val="single"/>
        </w:rPr>
        <w:t>任意一个收入水平上，消费支出占可支配收入的比例，叫做平均消费倾向</w:t>
      </w:r>
      <w:r w:rsidRPr="00336387">
        <w:rPr>
          <w:rFonts w:hint="eastAsia"/>
          <w:color w:val="000000" w:themeColor="text1"/>
          <w:szCs w:val="21"/>
        </w:rPr>
        <w:t>。</w:t>
      </w:r>
    </w:p>
    <w:p w14:paraId="6BA636B6" w14:textId="56EC99D8" w:rsidR="00336387" w:rsidRDefault="00336387" w:rsidP="008F67C5">
      <w:pPr>
        <w:rPr>
          <w:color w:val="000000" w:themeColor="text1"/>
          <w:szCs w:val="21"/>
        </w:rPr>
      </w:pPr>
      <w:r>
        <w:rPr>
          <w:rFonts w:hint="eastAsia"/>
          <w:color w:val="000000" w:themeColor="text1"/>
          <w:szCs w:val="21"/>
        </w:rPr>
        <w:t>②公式：</w:t>
      </w:r>
      <w:r w:rsidRPr="0000161C">
        <w:rPr>
          <w:color w:val="000000" w:themeColor="text1"/>
          <w:szCs w:val="21"/>
          <w:highlight w:val="yellow"/>
          <w:u w:val="single"/>
        </w:rPr>
        <w:t>APC = C / Y</w:t>
      </w:r>
      <w:r w:rsidRPr="00336387">
        <w:rPr>
          <w:rFonts w:hint="eastAsia"/>
          <w:color w:val="000000" w:themeColor="text1"/>
          <w:szCs w:val="21"/>
        </w:rPr>
        <w:t>。其几何表示为</w:t>
      </w:r>
      <w:r w:rsidRPr="0000161C">
        <w:rPr>
          <w:rFonts w:hint="eastAsia"/>
          <w:color w:val="FF0000"/>
          <w:szCs w:val="21"/>
          <w:u w:val="single"/>
        </w:rPr>
        <w:t>消费函数曲线上相应一点与原点连线的斜率</w:t>
      </w:r>
      <w:r w:rsidRPr="00336387">
        <w:rPr>
          <w:rFonts w:hint="eastAsia"/>
          <w:color w:val="000000" w:themeColor="text1"/>
          <w:szCs w:val="21"/>
        </w:rPr>
        <w:t>。</w:t>
      </w:r>
    </w:p>
    <w:p w14:paraId="4DD6DBEB" w14:textId="164E5219" w:rsidR="00336387" w:rsidRPr="00336387" w:rsidRDefault="00336387" w:rsidP="008F67C5">
      <w:pPr>
        <w:rPr>
          <w:color w:val="000000" w:themeColor="text1"/>
          <w:szCs w:val="21"/>
        </w:rPr>
      </w:pPr>
      <w:r>
        <w:rPr>
          <w:rFonts w:hint="eastAsia"/>
          <w:color w:val="000000" w:themeColor="text1"/>
          <w:szCs w:val="21"/>
        </w:rPr>
        <w:t>③</w:t>
      </w:r>
      <w:r w:rsidRPr="00336387">
        <w:rPr>
          <w:rFonts w:hint="eastAsia"/>
          <w:color w:val="000000" w:themeColor="text1"/>
          <w:szCs w:val="21"/>
        </w:rPr>
        <w:t>平均消费倾向也可理解为某一时期内总消费支出与其间总收入之比。</w:t>
      </w:r>
    </w:p>
    <w:p w14:paraId="43633FBB" w14:textId="5E2A48BB" w:rsidR="00336387" w:rsidRDefault="00D16669" w:rsidP="008F67C5">
      <w:pPr>
        <w:rPr>
          <w:color w:val="000000" w:themeColor="text1"/>
          <w:szCs w:val="21"/>
        </w:rPr>
      </w:pPr>
      <w:r>
        <w:rPr>
          <w:rFonts w:hint="eastAsia"/>
          <w:color w:val="000000" w:themeColor="text1"/>
          <w:szCs w:val="21"/>
        </w:rPr>
        <w:t>④规律：</w:t>
      </w:r>
      <w:r w:rsidRPr="00D16669">
        <w:rPr>
          <w:rFonts w:hint="eastAsia"/>
          <w:color w:val="000000" w:themeColor="text1"/>
          <w:szCs w:val="21"/>
        </w:rPr>
        <w:t>一般来说，</w:t>
      </w:r>
      <w:r w:rsidRPr="0000161C">
        <w:rPr>
          <w:rFonts w:hint="eastAsia"/>
          <w:color w:val="000000" w:themeColor="text1"/>
          <w:szCs w:val="21"/>
          <w:u w:val="single"/>
        </w:rPr>
        <w:t>平均消费倾向是随收入增长而趋于逐渐下降的</w:t>
      </w:r>
      <w:r w:rsidRPr="00D16669">
        <w:rPr>
          <w:rFonts w:hint="eastAsia"/>
          <w:color w:val="000000" w:themeColor="text1"/>
          <w:szCs w:val="21"/>
        </w:rPr>
        <w:t>。</w:t>
      </w:r>
    </w:p>
    <w:p w14:paraId="17351FE7" w14:textId="3EB55C2E" w:rsidR="00D16669" w:rsidRDefault="00D16669" w:rsidP="008E6320">
      <w:pPr>
        <w:rPr>
          <w:color w:val="000000" w:themeColor="text1"/>
          <w:szCs w:val="21"/>
        </w:rPr>
      </w:pPr>
      <w:r>
        <w:rPr>
          <w:rFonts w:hint="eastAsia"/>
          <w:color w:val="000000" w:themeColor="text1"/>
          <w:szCs w:val="21"/>
        </w:rPr>
        <w:t>5.</w:t>
      </w:r>
      <w:r w:rsidRPr="00D0209C">
        <w:rPr>
          <w:rFonts w:hint="eastAsia"/>
          <w:color w:val="FF0000"/>
          <w:szCs w:val="21"/>
        </w:rPr>
        <w:t>边际消费倾向</w:t>
      </w:r>
      <w:r>
        <w:rPr>
          <w:rFonts w:hint="eastAsia"/>
          <w:color w:val="000000" w:themeColor="text1"/>
          <w:szCs w:val="21"/>
        </w:rPr>
        <w:t>（</w:t>
      </w:r>
      <w:r w:rsidRPr="00CE7A75">
        <w:rPr>
          <w:rFonts w:hint="eastAsia"/>
          <w:color w:val="FF0000"/>
          <w:szCs w:val="21"/>
        </w:rPr>
        <w:t>M</w:t>
      </w:r>
      <w:r w:rsidRPr="00CE7A75">
        <w:rPr>
          <w:color w:val="FF0000"/>
          <w:szCs w:val="21"/>
        </w:rPr>
        <w:t>PC</w:t>
      </w:r>
      <w:r>
        <w:rPr>
          <w:rFonts w:hint="eastAsia"/>
          <w:color w:val="000000" w:themeColor="text1"/>
          <w:szCs w:val="21"/>
        </w:rPr>
        <w:t>）：</w:t>
      </w:r>
    </w:p>
    <w:p w14:paraId="4E9E33B1" w14:textId="39D0D5E8" w:rsidR="00D16669" w:rsidRDefault="00D16669" w:rsidP="008F67C5">
      <w:pPr>
        <w:rPr>
          <w:color w:val="000000" w:themeColor="text1"/>
          <w:szCs w:val="21"/>
        </w:rPr>
      </w:pPr>
      <w:r>
        <w:rPr>
          <w:rFonts w:hint="eastAsia"/>
          <w:color w:val="000000" w:themeColor="text1"/>
          <w:szCs w:val="21"/>
        </w:rPr>
        <w:t>①概念：</w:t>
      </w:r>
      <w:r w:rsidRPr="0000161C">
        <w:rPr>
          <w:rFonts w:hint="eastAsia"/>
          <w:color w:val="000000" w:themeColor="text1"/>
          <w:szCs w:val="21"/>
          <w:u w:val="single"/>
        </w:rPr>
        <w:t>每</w:t>
      </w:r>
      <w:r w:rsidRPr="005E5641">
        <w:rPr>
          <w:rFonts w:hint="eastAsia"/>
          <w:color w:val="FF0000"/>
          <w:szCs w:val="21"/>
          <w:u w:val="single"/>
        </w:rPr>
        <w:t>增加</w:t>
      </w:r>
      <w:r w:rsidRPr="0000161C">
        <w:rPr>
          <w:color w:val="000000" w:themeColor="text1"/>
          <w:szCs w:val="21"/>
          <w:u w:val="single"/>
        </w:rPr>
        <w:t>1单位可支配收入中用于消费部分所占的比例，叫做边际消费倾向。</w:t>
      </w:r>
    </w:p>
    <w:p w14:paraId="1BAAF097" w14:textId="56C07BD2" w:rsidR="00D16669" w:rsidRPr="00CE7A75" w:rsidRDefault="00D16669" w:rsidP="008F67C5">
      <w:pPr>
        <w:rPr>
          <w:color w:val="000000" w:themeColor="text1"/>
          <w:szCs w:val="21"/>
          <w:u w:val="single"/>
        </w:rPr>
      </w:pPr>
      <w:r>
        <w:rPr>
          <w:rFonts w:hint="eastAsia"/>
          <w:color w:val="000000" w:themeColor="text1"/>
          <w:szCs w:val="21"/>
        </w:rPr>
        <w:t>②公式：</w:t>
      </w:r>
      <w:r w:rsidRPr="00CE7A75">
        <w:rPr>
          <w:color w:val="000000" w:themeColor="text1"/>
          <w:szCs w:val="21"/>
          <w:highlight w:val="yellow"/>
          <w:u w:val="single"/>
        </w:rPr>
        <w:t>MPC = ΔC / ΔY（或 dC / dY）</w:t>
      </w:r>
      <w:r w:rsidRPr="00CE7A75">
        <w:rPr>
          <w:rFonts w:hint="eastAsia"/>
          <w:color w:val="000000" w:themeColor="text1"/>
          <w:szCs w:val="21"/>
          <w:u w:val="single"/>
        </w:rPr>
        <w:t>。其几何表示为，过消费函数曲线上相应一点的切线的斜率。</w:t>
      </w:r>
    </w:p>
    <w:p w14:paraId="315AFECE" w14:textId="781E262E" w:rsidR="00D16669" w:rsidRDefault="00D16669" w:rsidP="008F67C5">
      <w:pPr>
        <w:rPr>
          <w:color w:val="000000" w:themeColor="text1"/>
          <w:szCs w:val="21"/>
        </w:rPr>
      </w:pPr>
      <w:r>
        <w:rPr>
          <w:rFonts w:hint="eastAsia"/>
          <w:color w:val="000000" w:themeColor="text1"/>
          <w:szCs w:val="21"/>
        </w:rPr>
        <w:t>③规律：</w:t>
      </w:r>
      <w:r w:rsidRPr="00D16669">
        <w:rPr>
          <w:rFonts w:hint="eastAsia"/>
          <w:color w:val="000000" w:themeColor="text1"/>
          <w:szCs w:val="21"/>
        </w:rPr>
        <w:t>一般来说，</w:t>
      </w:r>
      <w:r w:rsidRPr="00CE7A75">
        <w:rPr>
          <w:rFonts w:hint="eastAsia"/>
          <w:color w:val="000000" w:themeColor="text1"/>
          <w:szCs w:val="21"/>
          <w:u w:val="single"/>
        </w:rPr>
        <w:t>边际消费倾向也是随收入增长而趋于逐渐下降的</w:t>
      </w:r>
      <w:r w:rsidRPr="00D16669">
        <w:rPr>
          <w:rFonts w:hint="eastAsia"/>
          <w:color w:val="000000" w:themeColor="text1"/>
          <w:szCs w:val="21"/>
        </w:rPr>
        <w:t>。</w:t>
      </w:r>
    </w:p>
    <w:p w14:paraId="37ABB89C" w14:textId="65C1EA35" w:rsidR="00F80B1D" w:rsidRPr="00CE7A75" w:rsidRDefault="00F80B1D" w:rsidP="008F67C5">
      <w:pPr>
        <w:rPr>
          <w:color w:val="00B050"/>
          <w:szCs w:val="21"/>
          <w:u w:val="single"/>
        </w:rPr>
      </w:pPr>
      <w:r w:rsidRPr="00F80B1D">
        <w:rPr>
          <w:color w:val="00B050"/>
          <w:szCs w:val="21"/>
        </w:rPr>
        <w:t>#</w:t>
      </w:r>
      <w:r w:rsidRPr="00CE7A75">
        <w:rPr>
          <w:color w:val="00B050"/>
          <w:szCs w:val="21"/>
          <w:u w:val="single"/>
        </w:rPr>
        <w:t>MPC</w:t>
      </w:r>
      <w:r w:rsidRPr="00CE7A75">
        <w:rPr>
          <w:rFonts w:hint="eastAsia"/>
          <w:color w:val="00B050"/>
          <w:szCs w:val="21"/>
          <w:u w:val="single"/>
        </w:rPr>
        <w:t>是线性消费函数中的β</w:t>
      </w:r>
    </w:p>
    <w:p w14:paraId="1C1810B2" w14:textId="503EF5ED" w:rsidR="00D16669" w:rsidRDefault="00D62136" w:rsidP="008F67C5">
      <w:pPr>
        <w:rPr>
          <w:color w:val="000000" w:themeColor="text1"/>
          <w:szCs w:val="21"/>
        </w:rPr>
      </w:pPr>
      <w:r>
        <w:rPr>
          <w:rFonts w:hint="eastAsia"/>
          <w:color w:val="000000" w:themeColor="text1"/>
          <w:szCs w:val="21"/>
        </w:rPr>
        <w:t>6.</w:t>
      </w:r>
      <w:r>
        <w:rPr>
          <w:color w:val="000000" w:themeColor="text1"/>
          <w:szCs w:val="21"/>
        </w:rPr>
        <w:t>APC</w:t>
      </w:r>
      <w:r>
        <w:rPr>
          <w:rFonts w:hint="eastAsia"/>
          <w:color w:val="000000" w:themeColor="text1"/>
          <w:szCs w:val="21"/>
        </w:rPr>
        <w:t>与M</w:t>
      </w:r>
      <w:r>
        <w:rPr>
          <w:color w:val="000000" w:themeColor="text1"/>
          <w:szCs w:val="21"/>
        </w:rPr>
        <w:t>PC</w:t>
      </w:r>
      <w:r>
        <w:rPr>
          <w:rFonts w:hint="eastAsia"/>
          <w:color w:val="000000" w:themeColor="text1"/>
          <w:szCs w:val="21"/>
        </w:rPr>
        <w:t>的区别：</w:t>
      </w:r>
    </w:p>
    <w:p w14:paraId="1A6D5C64" w14:textId="4C5412FC" w:rsidR="00D62136" w:rsidRDefault="00D62136" w:rsidP="008F67C5">
      <w:pPr>
        <w:rPr>
          <w:color w:val="000000" w:themeColor="text1"/>
          <w:szCs w:val="21"/>
        </w:rPr>
      </w:pPr>
      <w:r>
        <w:rPr>
          <w:rFonts w:hint="eastAsia"/>
          <w:color w:val="000000" w:themeColor="text1"/>
          <w:szCs w:val="21"/>
        </w:rPr>
        <w:t>①数值上：</w:t>
      </w:r>
    </w:p>
    <w:p w14:paraId="50692390" w14:textId="1CD36970" w:rsidR="00D62136" w:rsidRDefault="00D62136" w:rsidP="00D62136">
      <w:pPr>
        <w:rPr>
          <w:color w:val="000000" w:themeColor="text1"/>
          <w:szCs w:val="21"/>
        </w:rPr>
      </w:pPr>
      <w:r>
        <w:rPr>
          <w:rFonts w:hint="eastAsia"/>
          <w:color w:val="000000" w:themeColor="text1"/>
          <w:szCs w:val="21"/>
        </w:rPr>
        <w:t>I</w:t>
      </w:r>
      <w:r>
        <w:rPr>
          <w:color w:val="000000" w:themeColor="text1"/>
          <w:szCs w:val="21"/>
        </w:rPr>
        <w:t>.</w:t>
      </w:r>
      <w:r w:rsidRPr="00D62136">
        <w:rPr>
          <w:rFonts w:hint="eastAsia"/>
        </w:rPr>
        <w:t xml:space="preserve"> </w:t>
      </w:r>
      <w:r w:rsidRPr="00D62136">
        <w:rPr>
          <w:rFonts w:hint="eastAsia"/>
          <w:color w:val="000000" w:themeColor="text1"/>
          <w:szCs w:val="21"/>
        </w:rPr>
        <w:t>消费增量只能是收入增量的一部分，所以，边际消费倾向</w:t>
      </w:r>
      <w:r w:rsidRPr="00D62136">
        <w:rPr>
          <w:color w:val="000000" w:themeColor="text1"/>
          <w:szCs w:val="21"/>
        </w:rPr>
        <w:t>MPC的值处在大于0和小于1之间</w:t>
      </w:r>
      <w:r>
        <w:rPr>
          <w:rFonts w:hint="eastAsia"/>
          <w:color w:val="000000" w:themeColor="text1"/>
          <w:szCs w:val="21"/>
        </w:rPr>
        <w:t>。即</w:t>
      </w:r>
      <w:r w:rsidRPr="0083071F">
        <w:rPr>
          <w:color w:val="000000" w:themeColor="text1"/>
          <w:szCs w:val="21"/>
          <w:u w:val="single"/>
        </w:rPr>
        <w:t>0&lt;β</w:t>
      </w:r>
      <w:r w:rsidR="0083071F">
        <w:rPr>
          <w:rFonts w:hint="eastAsia"/>
          <w:color w:val="000000" w:themeColor="text1"/>
          <w:szCs w:val="21"/>
          <w:u w:val="single"/>
        </w:rPr>
        <w:t>（M</w:t>
      </w:r>
      <w:r w:rsidR="0083071F">
        <w:rPr>
          <w:color w:val="000000" w:themeColor="text1"/>
          <w:szCs w:val="21"/>
          <w:u w:val="single"/>
        </w:rPr>
        <w:t>PC</w:t>
      </w:r>
      <w:r w:rsidR="0083071F">
        <w:rPr>
          <w:rFonts w:hint="eastAsia"/>
          <w:color w:val="000000" w:themeColor="text1"/>
          <w:szCs w:val="21"/>
          <w:u w:val="single"/>
        </w:rPr>
        <w:t>）</w:t>
      </w:r>
      <w:r w:rsidRPr="0083071F">
        <w:rPr>
          <w:color w:val="000000" w:themeColor="text1"/>
          <w:szCs w:val="21"/>
          <w:u w:val="single"/>
        </w:rPr>
        <w:t>&lt;1</w:t>
      </w:r>
      <w:r>
        <w:rPr>
          <w:rFonts w:hint="eastAsia"/>
          <w:color w:val="000000" w:themeColor="text1"/>
          <w:szCs w:val="21"/>
        </w:rPr>
        <w:t>。</w:t>
      </w:r>
    </w:p>
    <w:p w14:paraId="64C9BB0A" w14:textId="45EFB7A5" w:rsidR="00D62136" w:rsidRDefault="00D62136" w:rsidP="00D62136">
      <w:pPr>
        <w:rPr>
          <w:color w:val="000000" w:themeColor="text1"/>
          <w:szCs w:val="21"/>
        </w:rPr>
      </w:pPr>
      <w:r>
        <w:rPr>
          <w:color w:val="000000" w:themeColor="text1"/>
          <w:szCs w:val="21"/>
        </w:rPr>
        <w:t>II.</w:t>
      </w:r>
      <w:r w:rsidRPr="00D62136">
        <w:rPr>
          <w:rFonts w:hint="eastAsia"/>
        </w:rPr>
        <w:t xml:space="preserve"> </w:t>
      </w:r>
      <w:r w:rsidRPr="00D62136">
        <w:rPr>
          <w:rFonts w:hint="eastAsia"/>
          <w:color w:val="000000" w:themeColor="text1"/>
          <w:szCs w:val="21"/>
        </w:rPr>
        <w:t>平均消费倾向</w:t>
      </w:r>
      <w:r w:rsidRPr="00D62136">
        <w:rPr>
          <w:color w:val="000000" w:themeColor="text1"/>
          <w:szCs w:val="21"/>
        </w:rPr>
        <w:t>APC则可能大于、等于，或小于1，因为消费可能大于、等于或小于当期收入</w:t>
      </w:r>
      <w:r>
        <w:rPr>
          <w:rFonts w:hint="eastAsia"/>
          <w:color w:val="000000" w:themeColor="text1"/>
          <w:szCs w:val="21"/>
        </w:rPr>
        <w:t>。</w:t>
      </w:r>
    </w:p>
    <w:p w14:paraId="29A9CBA8" w14:textId="7AEC834B" w:rsidR="00D62136" w:rsidRDefault="00D62136" w:rsidP="00D62136">
      <w:pPr>
        <w:rPr>
          <w:color w:val="000000" w:themeColor="text1"/>
          <w:szCs w:val="21"/>
        </w:rPr>
      </w:pPr>
      <w:r>
        <w:rPr>
          <w:rFonts w:hint="eastAsia"/>
          <w:color w:val="000000" w:themeColor="text1"/>
          <w:szCs w:val="21"/>
        </w:rPr>
        <w:t>②变化情况（对于线性消费函数来说）：</w:t>
      </w:r>
    </w:p>
    <w:p w14:paraId="524C825D" w14:textId="77777777" w:rsidR="00D62136" w:rsidRDefault="00D62136" w:rsidP="00D62136">
      <w:pPr>
        <w:rPr>
          <w:color w:val="000000" w:themeColor="text1"/>
          <w:szCs w:val="21"/>
        </w:rPr>
      </w:pPr>
      <w:r>
        <w:rPr>
          <w:color w:val="000000" w:themeColor="text1"/>
          <w:szCs w:val="21"/>
        </w:rPr>
        <w:t>I.</w:t>
      </w:r>
      <w:r w:rsidRPr="00D62136">
        <w:t xml:space="preserve"> </w:t>
      </w:r>
      <w:r w:rsidRPr="00D62136">
        <w:rPr>
          <w:color w:val="000000" w:themeColor="text1"/>
          <w:szCs w:val="21"/>
        </w:rPr>
        <w:t>MPC是常数。</w:t>
      </w:r>
    </w:p>
    <w:p w14:paraId="16297500" w14:textId="393BBA31" w:rsidR="00D62136" w:rsidRDefault="00D62136" w:rsidP="00D62136">
      <w:pPr>
        <w:rPr>
          <w:color w:val="000000" w:themeColor="text1"/>
          <w:szCs w:val="21"/>
        </w:rPr>
      </w:pPr>
      <w:r>
        <w:rPr>
          <w:color w:val="000000" w:themeColor="text1"/>
          <w:szCs w:val="21"/>
        </w:rPr>
        <w:lastRenderedPageBreak/>
        <w:t>II.</w:t>
      </w:r>
      <w:r w:rsidRPr="00B2079E">
        <w:rPr>
          <w:color w:val="000000" w:themeColor="text1"/>
          <w:szCs w:val="21"/>
          <w:u w:val="single"/>
        </w:rPr>
        <w:t>APC是变化的。</w:t>
      </w:r>
      <w:r w:rsidR="008B7667" w:rsidRPr="00B2079E">
        <w:rPr>
          <w:rFonts w:hint="eastAsia"/>
          <w:color w:val="000000" w:themeColor="text1"/>
          <w:szCs w:val="21"/>
          <w:u w:val="single"/>
        </w:rPr>
        <w:t>随收入增加，A</w:t>
      </w:r>
      <w:r w:rsidR="008B7667" w:rsidRPr="00B2079E">
        <w:rPr>
          <w:color w:val="000000" w:themeColor="text1"/>
          <w:szCs w:val="21"/>
          <w:u w:val="single"/>
        </w:rPr>
        <w:t>PC</w:t>
      </w:r>
      <w:r w:rsidR="008B7667" w:rsidRPr="00B2079E">
        <w:rPr>
          <w:rFonts w:hint="eastAsia"/>
          <w:color w:val="000000" w:themeColor="text1"/>
          <w:szCs w:val="21"/>
          <w:u w:val="single"/>
        </w:rPr>
        <w:t>减小，并且逐渐靠近M</w:t>
      </w:r>
      <w:r w:rsidR="008B7667" w:rsidRPr="00B2079E">
        <w:rPr>
          <w:color w:val="000000" w:themeColor="text1"/>
          <w:szCs w:val="21"/>
          <w:u w:val="single"/>
        </w:rPr>
        <w:t>PC</w:t>
      </w:r>
    </w:p>
    <w:p w14:paraId="1B4BFF6C" w14:textId="649B6D37" w:rsidR="009530E7" w:rsidRDefault="009530E7" w:rsidP="00D62136">
      <w:pPr>
        <w:rPr>
          <w:color w:val="000000" w:themeColor="text1"/>
          <w:szCs w:val="21"/>
        </w:rPr>
      </w:pPr>
    </w:p>
    <w:p w14:paraId="39B9B5B1" w14:textId="105EF005" w:rsidR="009530E7" w:rsidRPr="00F65698" w:rsidRDefault="009530E7" w:rsidP="00D62136">
      <w:pPr>
        <w:rPr>
          <w:b/>
          <w:color w:val="000000" w:themeColor="text1"/>
          <w:szCs w:val="21"/>
        </w:rPr>
      </w:pPr>
      <w:r w:rsidRPr="00F65698">
        <w:rPr>
          <w:rFonts w:hint="eastAsia"/>
          <w:b/>
          <w:color w:val="000000" w:themeColor="text1"/>
          <w:szCs w:val="21"/>
        </w:rPr>
        <w:t>二、储蓄</w:t>
      </w:r>
      <w:r w:rsidR="00AC5428" w:rsidRPr="00F65698">
        <w:rPr>
          <w:rFonts w:hint="eastAsia"/>
          <w:b/>
          <w:color w:val="000000" w:themeColor="text1"/>
          <w:szCs w:val="21"/>
        </w:rPr>
        <w:t>、消费与储蓄的关系</w:t>
      </w:r>
    </w:p>
    <w:p w14:paraId="252A9BF3" w14:textId="01A20ED1" w:rsidR="00AC5428" w:rsidRDefault="00AC5428" w:rsidP="00D62136">
      <w:pPr>
        <w:rPr>
          <w:color w:val="000000" w:themeColor="text1"/>
          <w:szCs w:val="21"/>
        </w:rPr>
      </w:pPr>
      <w:r>
        <w:rPr>
          <w:color w:val="000000" w:themeColor="text1"/>
          <w:szCs w:val="21"/>
        </w:rPr>
        <w:t>1</w:t>
      </w:r>
      <w:r>
        <w:rPr>
          <w:rFonts w:hint="eastAsia"/>
          <w:color w:val="000000" w:themeColor="text1"/>
          <w:szCs w:val="21"/>
        </w:rPr>
        <w:t>.储蓄的概念：指</w:t>
      </w:r>
      <w:r w:rsidRPr="00AC5428">
        <w:rPr>
          <w:rFonts w:hint="eastAsia"/>
          <w:color w:val="000000" w:themeColor="text1"/>
          <w:szCs w:val="21"/>
        </w:rPr>
        <w:t>收入中没有被消费的部分。</w:t>
      </w:r>
    </w:p>
    <w:p w14:paraId="411F15A2" w14:textId="117489C7" w:rsidR="002C3C32" w:rsidRPr="002C3C32" w:rsidRDefault="002C3C32" w:rsidP="00D62136">
      <w:pPr>
        <w:rPr>
          <w:color w:val="00B050"/>
          <w:szCs w:val="21"/>
        </w:rPr>
      </w:pPr>
      <w:r w:rsidRPr="002C3C32">
        <w:rPr>
          <w:rFonts w:hint="eastAsia"/>
          <w:color w:val="00B050"/>
          <w:szCs w:val="21"/>
        </w:rPr>
        <w:t>#储蓄包括：存入银行，购买股票，将钱“放在抽屉里”</w:t>
      </w:r>
      <w:r w:rsidR="005514E0">
        <w:rPr>
          <w:rFonts w:hint="eastAsia"/>
          <w:color w:val="00B050"/>
          <w:szCs w:val="21"/>
        </w:rPr>
        <w:t>。</w:t>
      </w:r>
    </w:p>
    <w:p w14:paraId="1BD2E271" w14:textId="1489FD4C" w:rsidR="00AC5428" w:rsidRDefault="00AC5428" w:rsidP="00D62136">
      <w:pPr>
        <w:rPr>
          <w:color w:val="000000" w:themeColor="text1"/>
          <w:szCs w:val="21"/>
        </w:rPr>
      </w:pPr>
      <w:r w:rsidRPr="00D91552">
        <w:rPr>
          <w:rFonts w:hint="eastAsia"/>
          <w:color w:val="000000" w:themeColor="text1"/>
          <w:szCs w:val="21"/>
          <w:highlight w:val="cyan"/>
        </w:rPr>
        <w:t>2.储蓄函数：</w:t>
      </w:r>
    </w:p>
    <w:p w14:paraId="0CC701D0" w14:textId="6712C34E" w:rsidR="00AC5428" w:rsidRDefault="00AC5428" w:rsidP="00D62136">
      <w:pPr>
        <w:rPr>
          <w:color w:val="000000" w:themeColor="text1"/>
          <w:szCs w:val="21"/>
        </w:rPr>
      </w:pPr>
      <w:r>
        <w:rPr>
          <w:rFonts w:hint="eastAsia"/>
          <w:color w:val="000000" w:themeColor="text1"/>
          <w:szCs w:val="21"/>
        </w:rPr>
        <w:t>①概念：</w:t>
      </w:r>
      <w:r w:rsidRPr="00AC5428">
        <w:rPr>
          <w:rFonts w:hint="eastAsia"/>
          <w:color w:val="000000" w:themeColor="text1"/>
          <w:szCs w:val="21"/>
        </w:rPr>
        <w:t>指储蓄与决定储蓄的各种因素之间的依存关系。</w:t>
      </w:r>
    </w:p>
    <w:p w14:paraId="083AF089" w14:textId="53A63862" w:rsidR="00AC5428" w:rsidRPr="00AC5428" w:rsidRDefault="00AC5428" w:rsidP="00D62136">
      <w:pPr>
        <w:rPr>
          <w:color w:val="00B050"/>
          <w:szCs w:val="21"/>
        </w:rPr>
      </w:pPr>
      <w:r w:rsidRPr="00AC5428">
        <w:rPr>
          <w:rFonts w:hint="eastAsia"/>
          <w:color w:val="00B050"/>
          <w:szCs w:val="21"/>
        </w:rPr>
        <w:t>#宏观经济学假定储蓄及其储蓄规模与人们的收入水平存在着稳定的函数关系。</w:t>
      </w:r>
    </w:p>
    <w:p w14:paraId="2ACDE8DC" w14:textId="11275FCB" w:rsidR="00AC5428" w:rsidRDefault="00AC5428" w:rsidP="00D62136">
      <w:pPr>
        <w:rPr>
          <w:color w:val="00B050"/>
          <w:szCs w:val="21"/>
        </w:rPr>
      </w:pPr>
      <w:r w:rsidRPr="00AC5428">
        <w:rPr>
          <w:rFonts w:hint="eastAsia"/>
          <w:color w:val="00B050"/>
          <w:szCs w:val="21"/>
        </w:rPr>
        <w:t>原因：影响储蓄的因素很多，如收入水平、财富分配状况、消费习惯、社会保障体系的结构、利率水平等，但其中最重要的是居民个人或家庭的收入水平。</w:t>
      </w:r>
    </w:p>
    <w:p w14:paraId="2E92A1C6" w14:textId="29F4CD40" w:rsidR="00E6734D" w:rsidRPr="00AC5428" w:rsidDel="00616402" w:rsidRDefault="00E6734D" w:rsidP="00D62136">
      <w:pPr>
        <w:rPr>
          <w:del w:id="928" w:author="jiuming Lin" w:date="2019-06-07T20:00:00Z"/>
          <w:color w:val="00B050"/>
          <w:szCs w:val="21"/>
        </w:rPr>
      </w:pPr>
      <w:del w:id="929" w:author="jiuming Lin" w:date="2019-06-07T20:00:00Z">
        <w:r w:rsidDel="00616402">
          <w:rPr>
            <w:rFonts w:hint="eastAsia"/>
            <w:color w:val="00B050"/>
            <w:szCs w:val="21"/>
          </w:rPr>
          <w:delText>#不同群体的消费（储蓄）倾向是截然不同的。</w:delText>
        </w:r>
      </w:del>
    </w:p>
    <w:p w14:paraId="1A66836E" w14:textId="349EC4FF" w:rsidR="00AC5428" w:rsidRDefault="00AC5428" w:rsidP="00D62136">
      <w:pPr>
        <w:rPr>
          <w:color w:val="000000" w:themeColor="text1"/>
          <w:szCs w:val="21"/>
        </w:rPr>
      </w:pPr>
      <w:r>
        <w:rPr>
          <w:rFonts w:hint="eastAsia"/>
          <w:color w:val="000000" w:themeColor="text1"/>
          <w:szCs w:val="21"/>
        </w:rPr>
        <w:t>②公式：</w:t>
      </w:r>
      <w:r w:rsidRPr="00105DAF">
        <w:rPr>
          <w:color w:val="000000" w:themeColor="text1"/>
          <w:szCs w:val="21"/>
          <w:highlight w:val="yellow"/>
          <w:u w:val="single"/>
        </w:rPr>
        <w:t>S = S（Y）</w:t>
      </w:r>
      <w:r w:rsidRPr="00105DAF">
        <w:rPr>
          <w:rFonts w:hint="eastAsia"/>
          <w:color w:val="000000" w:themeColor="text1"/>
          <w:szCs w:val="21"/>
          <w:highlight w:val="yellow"/>
          <w:u w:val="single"/>
        </w:rPr>
        <w:t>（满足条件</w:t>
      </w:r>
      <w:r w:rsidRPr="00105DAF">
        <w:rPr>
          <w:color w:val="000000" w:themeColor="text1"/>
          <w:szCs w:val="21"/>
          <w:highlight w:val="yellow"/>
          <w:u w:val="single"/>
        </w:rPr>
        <w:t>dS/ dY ＞ 0；d</w:t>
      </w:r>
      <w:r w:rsidR="008C7B76" w:rsidRPr="00105DAF">
        <w:rPr>
          <w:rFonts w:hint="eastAsia"/>
          <w:color w:val="000000" w:themeColor="text1"/>
          <w:szCs w:val="21"/>
          <w:highlight w:val="yellow"/>
          <w:u w:val="single"/>
        </w:rPr>
        <w:t>²</w:t>
      </w:r>
      <w:r w:rsidRPr="00105DAF">
        <w:rPr>
          <w:color w:val="000000" w:themeColor="text1"/>
          <w:szCs w:val="21"/>
          <w:highlight w:val="yellow"/>
          <w:u w:val="single"/>
        </w:rPr>
        <w:t>S / dY</w:t>
      </w:r>
      <w:r w:rsidR="008C7B76" w:rsidRPr="00105DAF">
        <w:rPr>
          <w:rFonts w:hint="eastAsia"/>
          <w:color w:val="000000" w:themeColor="text1"/>
          <w:szCs w:val="21"/>
          <w:highlight w:val="yellow"/>
          <w:u w:val="single"/>
        </w:rPr>
        <w:t>²</w:t>
      </w:r>
      <w:r w:rsidRPr="00105DAF">
        <w:rPr>
          <w:color w:val="000000" w:themeColor="text1"/>
          <w:szCs w:val="21"/>
          <w:highlight w:val="yellow"/>
          <w:u w:val="single"/>
        </w:rPr>
        <w:t xml:space="preserve"> ＞ 0）</w:t>
      </w:r>
      <w:r w:rsidRPr="00105DAF">
        <w:rPr>
          <w:rFonts w:hint="eastAsia"/>
          <w:color w:val="000000" w:themeColor="text1"/>
          <w:szCs w:val="21"/>
          <w:highlight w:val="yellow"/>
          <w:u w:val="single"/>
        </w:rPr>
        <w:t>，其中以S代</w:t>
      </w:r>
      <w:r w:rsidRPr="00105DAF">
        <w:rPr>
          <w:color w:val="000000" w:themeColor="text1"/>
          <w:szCs w:val="21"/>
          <w:highlight w:val="yellow"/>
          <w:u w:val="single"/>
        </w:rPr>
        <w:t>表储蓄，Y代表收入</w:t>
      </w:r>
      <w:r w:rsidRPr="00105DAF">
        <w:rPr>
          <w:rFonts w:hint="eastAsia"/>
          <w:color w:val="000000" w:themeColor="text1"/>
          <w:szCs w:val="21"/>
          <w:highlight w:val="yellow"/>
          <w:u w:val="single"/>
        </w:rPr>
        <w:t>。</w:t>
      </w:r>
    </w:p>
    <w:p w14:paraId="56AC0997" w14:textId="39148687" w:rsidR="00AC5428" w:rsidRDefault="00AC5428" w:rsidP="00D62136">
      <w:pPr>
        <w:rPr>
          <w:color w:val="0070C0"/>
          <w:szCs w:val="21"/>
        </w:rPr>
      </w:pPr>
      <w:r w:rsidRPr="00AC5428">
        <w:rPr>
          <w:rFonts w:hint="eastAsia"/>
          <w:color w:val="0070C0"/>
          <w:szCs w:val="21"/>
        </w:rPr>
        <w:t>在横轴为收入</w:t>
      </w:r>
      <w:r w:rsidRPr="00AC5428">
        <w:rPr>
          <w:color w:val="0070C0"/>
          <w:szCs w:val="21"/>
        </w:rPr>
        <w:t>Y，纵轴为储蓄S的坐标中，储蓄函数S = S（Y）的图象如下：</w:t>
      </w:r>
    </w:p>
    <w:p w14:paraId="6379BCBC" w14:textId="4AC78CA4" w:rsidR="00AC5428" w:rsidRDefault="00AC5428" w:rsidP="00D62136">
      <w:pPr>
        <w:rPr>
          <w:color w:val="0070C0"/>
          <w:szCs w:val="21"/>
        </w:rPr>
      </w:pPr>
      <w:r w:rsidRPr="00AC5428">
        <w:rPr>
          <w:noProof/>
          <w:highlight w:val="yellow"/>
        </w:rPr>
        <w:drawing>
          <wp:inline distT="0" distB="0" distL="0" distR="0" wp14:anchorId="445E9030" wp14:editId="67A086FB">
            <wp:extent cx="3512304" cy="1905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26479" cy="1912688"/>
                    </a:xfrm>
                    <a:prstGeom prst="rect">
                      <a:avLst/>
                    </a:prstGeom>
                  </pic:spPr>
                </pic:pic>
              </a:graphicData>
            </a:graphic>
          </wp:inline>
        </w:drawing>
      </w:r>
    </w:p>
    <w:p w14:paraId="575FA22F" w14:textId="26239054" w:rsidR="00AC5428" w:rsidRDefault="00AC5428" w:rsidP="00D62136">
      <w:pPr>
        <w:rPr>
          <w:color w:val="000000" w:themeColor="text1"/>
          <w:szCs w:val="21"/>
        </w:rPr>
      </w:pPr>
      <w:r w:rsidRPr="00AC5428">
        <w:rPr>
          <w:rFonts w:hint="eastAsia"/>
          <w:color w:val="000000" w:themeColor="text1"/>
          <w:szCs w:val="21"/>
        </w:rPr>
        <w:t>3.平均储蓄倾向（A</w:t>
      </w:r>
      <w:r w:rsidRPr="00AC5428">
        <w:rPr>
          <w:color w:val="000000" w:themeColor="text1"/>
          <w:szCs w:val="21"/>
        </w:rPr>
        <w:t>PS</w:t>
      </w:r>
      <w:r w:rsidRPr="00AC5428">
        <w:rPr>
          <w:rFonts w:hint="eastAsia"/>
          <w:color w:val="000000" w:themeColor="text1"/>
          <w:szCs w:val="21"/>
        </w:rPr>
        <w:t>）：</w:t>
      </w:r>
    </w:p>
    <w:p w14:paraId="3D64B6EA" w14:textId="46669BA7" w:rsidR="00AC5428" w:rsidRDefault="00AC5428" w:rsidP="00D62136">
      <w:pPr>
        <w:rPr>
          <w:color w:val="000000" w:themeColor="text1"/>
          <w:szCs w:val="21"/>
        </w:rPr>
      </w:pPr>
      <w:r>
        <w:rPr>
          <w:rFonts w:hint="eastAsia"/>
          <w:color w:val="000000" w:themeColor="text1"/>
          <w:szCs w:val="21"/>
        </w:rPr>
        <w:t>①概念：</w:t>
      </w:r>
      <w:r w:rsidRPr="00AC5428">
        <w:rPr>
          <w:rFonts w:hint="eastAsia"/>
          <w:color w:val="000000" w:themeColor="text1"/>
          <w:szCs w:val="21"/>
        </w:rPr>
        <w:t>任一收入水平上储蓄所占的比率。</w:t>
      </w:r>
    </w:p>
    <w:p w14:paraId="696E37F9" w14:textId="7B1AB00E" w:rsidR="00AC5428" w:rsidRDefault="00AC5428" w:rsidP="00D62136">
      <w:pPr>
        <w:rPr>
          <w:color w:val="000000" w:themeColor="text1"/>
          <w:szCs w:val="21"/>
        </w:rPr>
      </w:pPr>
      <w:r>
        <w:rPr>
          <w:rFonts w:hint="eastAsia"/>
          <w:color w:val="000000" w:themeColor="text1"/>
          <w:szCs w:val="21"/>
        </w:rPr>
        <w:t>②公式：</w:t>
      </w:r>
      <w:r w:rsidRPr="00AC5428">
        <w:rPr>
          <w:color w:val="000000" w:themeColor="text1"/>
          <w:szCs w:val="21"/>
          <w:highlight w:val="yellow"/>
        </w:rPr>
        <w:t>APS = S / Y</w:t>
      </w:r>
      <w:r w:rsidRPr="00AC5428">
        <w:rPr>
          <w:rFonts w:hint="eastAsia"/>
          <w:color w:val="000000" w:themeColor="text1"/>
          <w:szCs w:val="21"/>
        </w:rPr>
        <w:t>。储蓄曲线上任意一点与原点连线的斜率，就是平均储蓄倾向。</w:t>
      </w:r>
    </w:p>
    <w:p w14:paraId="582CC58D" w14:textId="04B05C3D" w:rsidR="00AC5428" w:rsidRPr="003A5F84" w:rsidRDefault="00AC5428" w:rsidP="00D62136">
      <w:pPr>
        <w:rPr>
          <w:color w:val="0070C0"/>
          <w:szCs w:val="21"/>
        </w:rPr>
      </w:pPr>
      <w:r w:rsidRPr="003A5F84">
        <w:rPr>
          <w:rFonts w:hint="eastAsia"/>
          <w:color w:val="0070C0"/>
          <w:szCs w:val="21"/>
        </w:rPr>
        <w:t>图示：</w:t>
      </w:r>
    </w:p>
    <w:p w14:paraId="49E0F369" w14:textId="1BA73C4C" w:rsidR="00AC5428" w:rsidRDefault="00AC5428" w:rsidP="00D62136">
      <w:pPr>
        <w:rPr>
          <w:color w:val="000000" w:themeColor="text1"/>
          <w:szCs w:val="21"/>
        </w:rPr>
      </w:pPr>
      <w:r w:rsidRPr="00AC5428">
        <w:rPr>
          <w:noProof/>
        </w:rPr>
        <w:drawing>
          <wp:inline distT="0" distB="0" distL="0" distR="0" wp14:anchorId="7EE26983" wp14:editId="0AD884D0">
            <wp:extent cx="2782570" cy="1649241"/>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1481" cy="1654522"/>
                    </a:xfrm>
                    <a:prstGeom prst="rect">
                      <a:avLst/>
                    </a:prstGeom>
                  </pic:spPr>
                </pic:pic>
              </a:graphicData>
            </a:graphic>
          </wp:inline>
        </w:drawing>
      </w:r>
    </w:p>
    <w:p w14:paraId="79C0F7D6" w14:textId="205D89F5" w:rsidR="003A5F84" w:rsidRDefault="00ED4073" w:rsidP="00D62136">
      <w:pPr>
        <w:rPr>
          <w:color w:val="000000" w:themeColor="text1"/>
          <w:szCs w:val="21"/>
        </w:rPr>
      </w:pPr>
      <w:r>
        <w:rPr>
          <w:rFonts w:hint="eastAsia"/>
          <w:color w:val="000000" w:themeColor="text1"/>
          <w:szCs w:val="21"/>
        </w:rPr>
        <w:t>4.边际储蓄倾向（</w:t>
      </w:r>
      <w:r>
        <w:rPr>
          <w:color w:val="000000" w:themeColor="text1"/>
          <w:szCs w:val="21"/>
        </w:rPr>
        <w:t>MPS</w:t>
      </w:r>
      <w:r>
        <w:rPr>
          <w:rFonts w:hint="eastAsia"/>
          <w:color w:val="000000" w:themeColor="text1"/>
          <w:szCs w:val="21"/>
        </w:rPr>
        <w:t>）：</w:t>
      </w:r>
    </w:p>
    <w:p w14:paraId="3F824283" w14:textId="6810C180" w:rsidR="00ED4073" w:rsidRDefault="00ED4073" w:rsidP="00D62136">
      <w:pPr>
        <w:rPr>
          <w:color w:val="000000" w:themeColor="text1"/>
          <w:szCs w:val="21"/>
        </w:rPr>
      </w:pPr>
      <w:r>
        <w:rPr>
          <w:rFonts w:hint="eastAsia"/>
          <w:color w:val="000000" w:themeColor="text1"/>
          <w:szCs w:val="21"/>
        </w:rPr>
        <w:t>①概念：</w:t>
      </w:r>
      <w:r w:rsidRPr="00ED4073">
        <w:rPr>
          <w:rFonts w:hint="eastAsia"/>
          <w:color w:val="000000" w:themeColor="text1"/>
          <w:szCs w:val="21"/>
        </w:rPr>
        <w:t>储蓄增量对相应的可支配收入增量的比率。</w:t>
      </w:r>
    </w:p>
    <w:p w14:paraId="479F9832" w14:textId="688F2CBB" w:rsidR="00AC5428" w:rsidRDefault="00ED4073" w:rsidP="00D62136">
      <w:pPr>
        <w:rPr>
          <w:color w:val="000000" w:themeColor="text1"/>
          <w:szCs w:val="21"/>
        </w:rPr>
      </w:pPr>
      <w:r>
        <w:rPr>
          <w:rFonts w:hint="eastAsia"/>
          <w:color w:val="000000" w:themeColor="text1"/>
          <w:szCs w:val="21"/>
        </w:rPr>
        <w:t>②公式：</w:t>
      </w:r>
      <w:r w:rsidRPr="00596074">
        <w:rPr>
          <w:color w:val="000000" w:themeColor="text1"/>
          <w:szCs w:val="21"/>
          <w:highlight w:val="yellow"/>
          <w:u w:val="single"/>
        </w:rPr>
        <w:t>MPS = ΔS / ΔY</w:t>
      </w:r>
      <w:r w:rsidRPr="00596074">
        <w:rPr>
          <w:rFonts w:hint="eastAsia"/>
          <w:color w:val="000000" w:themeColor="text1"/>
          <w:szCs w:val="21"/>
          <w:highlight w:val="yellow"/>
          <w:u w:val="single"/>
        </w:rPr>
        <w:t>（或</w:t>
      </w:r>
      <w:r w:rsidRPr="00596074">
        <w:rPr>
          <w:color w:val="000000" w:themeColor="text1"/>
          <w:szCs w:val="21"/>
          <w:highlight w:val="yellow"/>
          <w:u w:val="single"/>
        </w:rPr>
        <w:t>dS / dY</w:t>
      </w:r>
      <w:r w:rsidRPr="00596074">
        <w:rPr>
          <w:rFonts w:hint="eastAsia"/>
          <w:color w:val="000000" w:themeColor="text1"/>
          <w:szCs w:val="21"/>
          <w:highlight w:val="yellow"/>
          <w:u w:val="single"/>
        </w:rPr>
        <w:t>）</w:t>
      </w:r>
      <w:r w:rsidR="00401550" w:rsidRPr="00596074">
        <w:rPr>
          <w:rFonts w:hint="eastAsia"/>
          <w:color w:val="000000" w:themeColor="text1"/>
          <w:szCs w:val="21"/>
          <w:u w:val="single"/>
        </w:rPr>
        <w:t>。过储蓄曲线上相应一点的切线的斜率，就是相应的边际储蓄倾向。</w:t>
      </w:r>
    </w:p>
    <w:p w14:paraId="57B3F3AC" w14:textId="5E44E7FF" w:rsidR="00401550" w:rsidRPr="00401550" w:rsidRDefault="00401550" w:rsidP="00D62136">
      <w:pPr>
        <w:rPr>
          <w:color w:val="000000" w:themeColor="text1"/>
          <w:szCs w:val="21"/>
        </w:rPr>
      </w:pPr>
      <w:r>
        <w:rPr>
          <w:rFonts w:hint="eastAsia"/>
          <w:color w:val="000000" w:themeColor="text1"/>
          <w:szCs w:val="21"/>
        </w:rPr>
        <w:t>③线性储蓄函数公式：</w:t>
      </w:r>
      <w:r w:rsidRPr="00596074">
        <w:rPr>
          <w:color w:val="000000" w:themeColor="text1"/>
          <w:szCs w:val="21"/>
          <w:highlight w:val="yellow"/>
          <w:u w:val="single"/>
        </w:rPr>
        <w:t>S = Y – C = - α +（1 - β）Y</w:t>
      </w:r>
      <w:r w:rsidR="00430496" w:rsidRPr="00596074">
        <w:rPr>
          <w:rFonts w:hint="eastAsia"/>
          <w:color w:val="000000" w:themeColor="text1"/>
          <w:szCs w:val="21"/>
          <w:highlight w:val="yellow"/>
          <w:u w:val="single"/>
        </w:rPr>
        <w:t>（</w:t>
      </w:r>
      <w:r w:rsidR="00430496" w:rsidRPr="00596074">
        <w:rPr>
          <w:color w:val="000000" w:themeColor="text1"/>
          <w:szCs w:val="21"/>
          <w:highlight w:val="yellow"/>
          <w:u w:val="single"/>
        </w:rPr>
        <w:t>0</w:t>
      </w:r>
      <w:r w:rsidR="00430496" w:rsidRPr="00596074">
        <w:rPr>
          <w:rFonts w:hint="eastAsia"/>
          <w:color w:val="000000" w:themeColor="text1"/>
          <w:szCs w:val="21"/>
          <w:highlight w:val="yellow"/>
          <w:u w:val="single"/>
        </w:rPr>
        <w:t>&lt;β</w:t>
      </w:r>
      <w:r w:rsidR="00430496" w:rsidRPr="00596074">
        <w:rPr>
          <w:color w:val="000000" w:themeColor="text1"/>
          <w:szCs w:val="21"/>
          <w:highlight w:val="yellow"/>
          <w:u w:val="single"/>
        </w:rPr>
        <w:t>&lt;1</w:t>
      </w:r>
      <w:r w:rsidR="00430496" w:rsidRPr="00596074">
        <w:rPr>
          <w:rFonts w:hint="eastAsia"/>
          <w:color w:val="000000" w:themeColor="text1"/>
          <w:szCs w:val="21"/>
          <w:highlight w:val="yellow"/>
          <w:u w:val="single"/>
        </w:rPr>
        <w:t>）</w:t>
      </w:r>
      <w:r w:rsidR="00FD7341" w:rsidRPr="00596074">
        <w:rPr>
          <w:rFonts w:hint="eastAsia"/>
          <w:color w:val="000000" w:themeColor="text1"/>
          <w:szCs w:val="21"/>
          <w:highlight w:val="yellow"/>
          <w:u w:val="single"/>
        </w:rPr>
        <w:t>【暗含两部门模型：这里没有政府部门，即Y</w:t>
      </w:r>
      <w:r w:rsidR="00FD7341" w:rsidRPr="00596074">
        <w:rPr>
          <w:color w:val="000000" w:themeColor="text1"/>
          <w:szCs w:val="21"/>
          <w:highlight w:val="yellow"/>
          <w:u w:val="single"/>
        </w:rPr>
        <w:t>=C+S+T</w:t>
      </w:r>
      <w:r w:rsidR="00FD7341" w:rsidRPr="00596074">
        <w:rPr>
          <w:rFonts w:hint="eastAsia"/>
          <w:color w:val="000000" w:themeColor="text1"/>
          <w:szCs w:val="21"/>
          <w:highlight w:val="yellow"/>
          <w:u w:val="single"/>
        </w:rPr>
        <w:t>被简化为Y</w:t>
      </w:r>
      <w:r w:rsidR="00FD7341" w:rsidRPr="00596074">
        <w:rPr>
          <w:color w:val="000000" w:themeColor="text1"/>
          <w:szCs w:val="21"/>
          <w:highlight w:val="yellow"/>
          <w:u w:val="single"/>
        </w:rPr>
        <w:t>=C+S</w:t>
      </w:r>
      <w:r w:rsidR="00FD7341" w:rsidRPr="00596074">
        <w:rPr>
          <w:rFonts w:hint="eastAsia"/>
          <w:color w:val="000000" w:themeColor="text1"/>
          <w:szCs w:val="21"/>
          <w:highlight w:val="yellow"/>
          <w:u w:val="single"/>
        </w:rPr>
        <w:t>】</w:t>
      </w:r>
    </w:p>
    <w:p w14:paraId="03091E41" w14:textId="32DC5629" w:rsidR="00AC5428" w:rsidRPr="009570F7" w:rsidRDefault="00401550" w:rsidP="00D62136">
      <w:pPr>
        <w:rPr>
          <w:color w:val="0070C0"/>
          <w:szCs w:val="21"/>
        </w:rPr>
      </w:pPr>
      <w:r w:rsidRPr="009570F7">
        <w:rPr>
          <w:rFonts w:hint="eastAsia"/>
          <w:color w:val="0070C0"/>
          <w:szCs w:val="21"/>
        </w:rPr>
        <w:t>图示：</w:t>
      </w:r>
    </w:p>
    <w:p w14:paraId="49E23BE9" w14:textId="15D47D14" w:rsidR="00401550" w:rsidRDefault="00401550" w:rsidP="00D62136">
      <w:pPr>
        <w:rPr>
          <w:color w:val="000000" w:themeColor="text1"/>
          <w:szCs w:val="21"/>
        </w:rPr>
      </w:pPr>
      <w:r w:rsidRPr="00401550">
        <w:rPr>
          <w:noProof/>
        </w:rPr>
        <w:lastRenderedPageBreak/>
        <w:drawing>
          <wp:inline distT="0" distB="0" distL="0" distR="0" wp14:anchorId="5354A1D7" wp14:editId="13433EFF">
            <wp:extent cx="4112220" cy="188976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8262" cy="1892537"/>
                    </a:xfrm>
                    <a:prstGeom prst="rect">
                      <a:avLst/>
                    </a:prstGeom>
                  </pic:spPr>
                </pic:pic>
              </a:graphicData>
            </a:graphic>
          </wp:inline>
        </w:drawing>
      </w:r>
    </w:p>
    <w:p w14:paraId="13CF23D6" w14:textId="30ACE5B1" w:rsidR="00401550" w:rsidRPr="009570F7" w:rsidRDefault="009570F7" w:rsidP="00D62136">
      <w:pPr>
        <w:rPr>
          <w:color w:val="0070C0"/>
          <w:szCs w:val="21"/>
        </w:rPr>
      </w:pPr>
      <w:r w:rsidRPr="009570F7">
        <w:rPr>
          <w:rFonts w:hint="eastAsia"/>
          <w:color w:val="0070C0"/>
          <w:szCs w:val="21"/>
        </w:rPr>
        <w:t>长期储蓄函数图示：</w:t>
      </w:r>
    </w:p>
    <w:p w14:paraId="73F47B7C" w14:textId="7DDAF73F" w:rsidR="009570F7" w:rsidRDefault="009570F7" w:rsidP="00D62136">
      <w:pPr>
        <w:rPr>
          <w:color w:val="000000" w:themeColor="text1"/>
          <w:szCs w:val="21"/>
        </w:rPr>
      </w:pPr>
      <w:r w:rsidRPr="009570F7">
        <w:rPr>
          <w:noProof/>
          <w:color w:val="000000" w:themeColor="text1"/>
          <w:szCs w:val="21"/>
        </w:rPr>
        <w:drawing>
          <wp:inline distT="0" distB="0" distL="0" distR="0" wp14:anchorId="0109C0A7" wp14:editId="30744E6C">
            <wp:extent cx="4491429" cy="2743200"/>
            <wp:effectExtent l="0" t="0" r="4445" b="0"/>
            <wp:docPr id="69635" name="Picture 3">
              <a:extLst xmlns:a="http://schemas.openxmlformats.org/drawingml/2006/main">
                <a:ext uri="{FF2B5EF4-FFF2-40B4-BE49-F238E27FC236}">
                  <a16:creationId xmlns:a16="http://schemas.microsoft.com/office/drawing/2014/main" id="{EAE67C0C-17A4-473E-AAE6-8D27FC8F11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 name="Picture 3">
                      <a:extLst>
                        <a:ext uri="{FF2B5EF4-FFF2-40B4-BE49-F238E27FC236}">
                          <a16:creationId xmlns:a16="http://schemas.microsoft.com/office/drawing/2014/main" id="{EAE67C0C-17A4-473E-AAE6-8D27FC8F1181}"/>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8576" cy="2771996"/>
                    </a:xfrm>
                    <a:prstGeom prst="rect">
                      <a:avLst/>
                    </a:prstGeom>
                    <a:noFill/>
                    <a:ln>
                      <a:noFill/>
                    </a:ln>
                  </pic:spPr>
                </pic:pic>
              </a:graphicData>
            </a:graphic>
          </wp:inline>
        </w:drawing>
      </w:r>
    </w:p>
    <w:p w14:paraId="544C33A8" w14:textId="181C7D97" w:rsidR="00653B55" w:rsidRPr="00653B55" w:rsidRDefault="00653B55" w:rsidP="00D62136">
      <w:pPr>
        <w:rPr>
          <w:color w:val="00B050"/>
          <w:szCs w:val="21"/>
        </w:rPr>
      </w:pPr>
      <w:r w:rsidRPr="00653B55">
        <w:rPr>
          <w:rFonts w:hint="eastAsia"/>
          <w:color w:val="00B050"/>
          <w:szCs w:val="21"/>
        </w:rPr>
        <w:t>#</w:t>
      </w:r>
      <w:r w:rsidRPr="00255DAD">
        <w:rPr>
          <w:rFonts w:hint="eastAsia"/>
          <w:color w:val="00B050"/>
          <w:szCs w:val="21"/>
          <w:u w:val="single"/>
        </w:rPr>
        <w:t>长期储蓄函数一定过原点</w:t>
      </w:r>
    </w:p>
    <w:p w14:paraId="180AC9EC" w14:textId="660F0E5B" w:rsidR="00653B55" w:rsidRPr="00255DAD" w:rsidRDefault="00653B55" w:rsidP="00D62136">
      <w:pPr>
        <w:rPr>
          <w:color w:val="00B050"/>
          <w:szCs w:val="21"/>
          <w:u w:val="single"/>
        </w:rPr>
      </w:pPr>
      <w:r w:rsidRPr="00653B55">
        <w:rPr>
          <w:rFonts w:hint="eastAsia"/>
          <w:color w:val="00B050"/>
          <w:szCs w:val="21"/>
        </w:rPr>
        <w:t>#（</w:t>
      </w:r>
      <w:r w:rsidRPr="00255DAD">
        <w:rPr>
          <w:rFonts w:hint="eastAsia"/>
          <w:color w:val="00B050"/>
          <w:szCs w:val="21"/>
          <w:u w:val="single"/>
        </w:rPr>
        <w:t>长期）消费函数和（长期）消费函数斜率之和为1</w:t>
      </w:r>
    </w:p>
    <w:p w14:paraId="5A27A3A2" w14:textId="570AE0EF" w:rsidR="009570F7" w:rsidRDefault="009570F7" w:rsidP="00D62136">
      <w:pPr>
        <w:rPr>
          <w:color w:val="000000" w:themeColor="text1"/>
          <w:szCs w:val="21"/>
        </w:rPr>
      </w:pPr>
      <w:r>
        <w:rPr>
          <w:rFonts w:hint="eastAsia"/>
          <w:color w:val="000000" w:themeColor="text1"/>
          <w:szCs w:val="21"/>
        </w:rPr>
        <w:t>5.</w:t>
      </w:r>
      <w:r w:rsidRPr="009570F7">
        <w:rPr>
          <w:rFonts w:hint="eastAsia"/>
        </w:rPr>
        <w:t xml:space="preserve"> </w:t>
      </w:r>
      <w:r w:rsidRPr="009570F7">
        <w:rPr>
          <w:rFonts w:hint="eastAsia"/>
          <w:color w:val="000000" w:themeColor="text1"/>
          <w:szCs w:val="21"/>
        </w:rPr>
        <w:t>消费函数和储蓄函数的关系</w:t>
      </w:r>
      <w:r>
        <w:rPr>
          <w:rFonts w:hint="eastAsia"/>
          <w:color w:val="000000" w:themeColor="text1"/>
          <w:szCs w:val="21"/>
        </w:rPr>
        <w:t>：</w:t>
      </w:r>
    </w:p>
    <w:p w14:paraId="092C9A7A" w14:textId="21B31F9C" w:rsidR="00EF0CF2" w:rsidRDefault="009570F7" w:rsidP="00D62136">
      <w:pPr>
        <w:rPr>
          <w:color w:val="000000" w:themeColor="text1"/>
          <w:szCs w:val="21"/>
        </w:rPr>
      </w:pPr>
      <w:r>
        <w:rPr>
          <w:rFonts w:hint="eastAsia"/>
          <w:color w:val="000000" w:themeColor="text1"/>
          <w:szCs w:val="21"/>
        </w:rPr>
        <w:t>①</w:t>
      </w:r>
      <w:r w:rsidR="00EF0CF2" w:rsidRPr="00BB459C">
        <w:rPr>
          <w:rFonts w:hint="eastAsia"/>
          <w:color w:val="000000" w:themeColor="text1"/>
          <w:szCs w:val="21"/>
          <w:u w:val="single"/>
        </w:rPr>
        <w:t>消费函数和储蓄函数互补，即二者之和总等于与其相应的收入</w:t>
      </w:r>
      <w:r w:rsidR="00EF0CF2" w:rsidRPr="00BB459C">
        <w:rPr>
          <w:color w:val="000000" w:themeColor="text1"/>
          <w:szCs w:val="21"/>
          <w:u w:val="single"/>
        </w:rPr>
        <w:t>。</w:t>
      </w:r>
    </w:p>
    <w:p w14:paraId="16BD29D5" w14:textId="6F19672C" w:rsidR="009570F7" w:rsidRPr="00DB73B2" w:rsidRDefault="009570F7" w:rsidP="00D62136">
      <w:pPr>
        <w:rPr>
          <w:color w:val="000000" w:themeColor="text1"/>
          <w:szCs w:val="21"/>
          <w:u w:val="single"/>
        </w:rPr>
      </w:pPr>
      <w:r>
        <w:rPr>
          <w:rFonts w:hint="eastAsia"/>
          <w:color w:val="000000" w:themeColor="text1"/>
          <w:szCs w:val="21"/>
        </w:rPr>
        <w:t>②</w:t>
      </w:r>
      <w:r w:rsidR="00EF0CF2" w:rsidRPr="00DB73B2">
        <w:rPr>
          <w:rFonts w:hint="eastAsia"/>
          <w:color w:val="000000" w:themeColor="text1"/>
          <w:szCs w:val="21"/>
          <w:u w:val="single"/>
        </w:rPr>
        <w:t>当</w:t>
      </w:r>
      <w:r w:rsidR="00EF0CF2" w:rsidRPr="00DB73B2">
        <w:rPr>
          <w:color w:val="000000" w:themeColor="text1"/>
          <w:szCs w:val="21"/>
          <w:u w:val="single"/>
        </w:rPr>
        <w:t>APC和MPC都随收入增加而递减时，APC&gt;MPC；当APS和MPS都随收入增加而递增时，APS&lt;MPS。</w:t>
      </w:r>
    </w:p>
    <w:p w14:paraId="3C97EE6F" w14:textId="4BDBAEA8" w:rsidR="00EF0CF2" w:rsidRPr="00C549F3" w:rsidRDefault="00EF0CF2" w:rsidP="00D62136">
      <w:pPr>
        <w:rPr>
          <w:color w:val="000000" w:themeColor="text1"/>
          <w:szCs w:val="21"/>
          <w:u w:val="single"/>
        </w:rPr>
      </w:pPr>
      <w:r w:rsidRPr="00C549F3">
        <w:rPr>
          <w:rFonts w:hint="eastAsia"/>
          <w:color w:val="000000" w:themeColor="text1"/>
          <w:szCs w:val="21"/>
          <w:u w:val="single"/>
        </w:rPr>
        <w:t>③</w:t>
      </w:r>
      <w:r w:rsidRPr="00C549F3">
        <w:rPr>
          <w:color w:val="000000" w:themeColor="text1"/>
          <w:szCs w:val="21"/>
          <w:u w:val="single"/>
        </w:rPr>
        <w:t>APC和APS之和恒等于1，MPC和MPS之和也恒等于1。</w:t>
      </w:r>
    </w:p>
    <w:p w14:paraId="45C84DCE" w14:textId="1B6C8B57" w:rsidR="00EF0CF2" w:rsidRDefault="00EF0CF2" w:rsidP="00D62136">
      <w:pPr>
        <w:rPr>
          <w:color w:val="000000" w:themeColor="text1"/>
          <w:szCs w:val="21"/>
        </w:rPr>
      </w:pPr>
      <w:r>
        <w:rPr>
          <w:rFonts w:hint="eastAsia"/>
          <w:color w:val="000000" w:themeColor="text1"/>
          <w:szCs w:val="21"/>
        </w:rPr>
        <w:t>即有公式：</w:t>
      </w:r>
    </w:p>
    <w:p w14:paraId="2E2A4DB1" w14:textId="72D7854A" w:rsidR="00EF0CF2" w:rsidRPr="00F70C90" w:rsidRDefault="00EF0CF2" w:rsidP="00D62136">
      <w:pPr>
        <w:rPr>
          <w:color w:val="000000" w:themeColor="text1"/>
          <w:szCs w:val="21"/>
          <w:highlight w:val="yellow"/>
          <w:u w:val="single"/>
        </w:rPr>
      </w:pPr>
      <w:r w:rsidRPr="00F70C90">
        <w:rPr>
          <w:rFonts w:hint="eastAsia"/>
          <w:color w:val="000000" w:themeColor="text1"/>
          <w:szCs w:val="21"/>
          <w:highlight w:val="yellow"/>
          <w:u w:val="single"/>
        </w:rPr>
        <w:t>I</w:t>
      </w:r>
      <w:r w:rsidRPr="00F70C90">
        <w:rPr>
          <w:color w:val="000000" w:themeColor="text1"/>
          <w:szCs w:val="21"/>
          <w:highlight w:val="yellow"/>
          <w:u w:val="single"/>
        </w:rPr>
        <w:t>.APC+APS=1</w:t>
      </w:r>
    </w:p>
    <w:p w14:paraId="51216589" w14:textId="629BB2E4" w:rsidR="00EF0CF2" w:rsidRPr="00F70C90" w:rsidRDefault="00EF0CF2" w:rsidP="00D62136">
      <w:pPr>
        <w:rPr>
          <w:color w:val="000000" w:themeColor="text1"/>
          <w:szCs w:val="21"/>
          <w:u w:val="single"/>
        </w:rPr>
      </w:pPr>
      <w:r w:rsidRPr="00F70C90">
        <w:rPr>
          <w:rFonts w:hint="eastAsia"/>
          <w:color w:val="000000" w:themeColor="text1"/>
          <w:szCs w:val="21"/>
          <w:highlight w:val="yellow"/>
          <w:u w:val="single"/>
        </w:rPr>
        <w:t>I</w:t>
      </w:r>
      <w:r w:rsidRPr="00F70C90">
        <w:rPr>
          <w:color w:val="000000" w:themeColor="text1"/>
          <w:szCs w:val="21"/>
          <w:highlight w:val="yellow"/>
          <w:u w:val="single"/>
        </w:rPr>
        <w:t>I.MPC+MPS=1</w:t>
      </w:r>
    </w:p>
    <w:p w14:paraId="0307572E" w14:textId="6681B4A0" w:rsidR="00534C52" w:rsidRPr="00542E81" w:rsidRDefault="00534C52" w:rsidP="00D62136">
      <w:pPr>
        <w:rPr>
          <w:color w:val="000000" w:themeColor="text1"/>
          <w:szCs w:val="21"/>
        </w:rPr>
      </w:pPr>
      <w:r w:rsidRPr="00542E81">
        <w:rPr>
          <w:rFonts w:hint="eastAsia"/>
          <w:color w:val="000000" w:themeColor="text1"/>
          <w:szCs w:val="21"/>
        </w:rPr>
        <w:t>证明：I</w:t>
      </w:r>
      <w:r w:rsidRPr="00542E81">
        <w:rPr>
          <w:color w:val="000000" w:themeColor="text1"/>
          <w:szCs w:val="21"/>
        </w:rPr>
        <w:t>.</w:t>
      </w:r>
      <w:r w:rsidRPr="00542E81">
        <w:rPr>
          <w:rFonts w:hint="eastAsia"/>
          <w:color w:val="000000" w:themeColor="text1"/>
          <w:szCs w:val="21"/>
        </w:rPr>
        <w:t>由于Y</w:t>
      </w:r>
      <w:r w:rsidRPr="00542E81">
        <w:rPr>
          <w:color w:val="000000" w:themeColor="text1"/>
          <w:szCs w:val="21"/>
        </w:rPr>
        <w:t>=C+S</w:t>
      </w:r>
    </w:p>
    <w:p w14:paraId="18FB4322" w14:textId="5ED6B16C" w:rsidR="00534C52" w:rsidRPr="00542E81" w:rsidRDefault="00534C52" w:rsidP="00D62136">
      <w:pPr>
        <w:rPr>
          <w:color w:val="000000" w:themeColor="text1"/>
          <w:szCs w:val="21"/>
        </w:rPr>
      </w:pPr>
      <w:r w:rsidRPr="00542E81">
        <w:rPr>
          <w:rFonts w:hint="eastAsia"/>
          <w:color w:val="000000" w:themeColor="text1"/>
          <w:szCs w:val="21"/>
        </w:rPr>
        <w:t>故Y</w:t>
      </w:r>
      <w:r w:rsidRPr="00542E81">
        <w:rPr>
          <w:color w:val="000000" w:themeColor="text1"/>
          <w:szCs w:val="21"/>
        </w:rPr>
        <w:t>/Y=C/Y+S/Y</w:t>
      </w:r>
    </w:p>
    <w:p w14:paraId="6D6158B2" w14:textId="1EAE3656" w:rsidR="00534C52" w:rsidRPr="00542E81" w:rsidRDefault="00534C52" w:rsidP="00D62136">
      <w:pPr>
        <w:rPr>
          <w:color w:val="000000" w:themeColor="text1"/>
          <w:szCs w:val="21"/>
        </w:rPr>
      </w:pPr>
      <w:r w:rsidRPr="00542E81">
        <w:rPr>
          <w:rFonts w:hint="eastAsia"/>
          <w:color w:val="000000" w:themeColor="text1"/>
          <w:szCs w:val="21"/>
        </w:rPr>
        <w:t>即A</w:t>
      </w:r>
      <w:r w:rsidRPr="00542E81">
        <w:rPr>
          <w:color w:val="000000" w:themeColor="text1"/>
          <w:szCs w:val="21"/>
        </w:rPr>
        <w:t>PC+APS=1</w:t>
      </w:r>
      <w:r w:rsidRPr="00542E81">
        <w:rPr>
          <w:rFonts w:hint="eastAsia"/>
          <w:color w:val="000000" w:themeColor="text1"/>
          <w:szCs w:val="21"/>
        </w:rPr>
        <w:t>，证毕</w:t>
      </w:r>
    </w:p>
    <w:p w14:paraId="5EC0DE79" w14:textId="22213CCA" w:rsidR="00534C52" w:rsidRPr="00542E81" w:rsidRDefault="00534C52" w:rsidP="00534C52">
      <w:pPr>
        <w:rPr>
          <w:color w:val="000000" w:themeColor="text1"/>
          <w:szCs w:val="21"/>
        </w:rPr>
      </w:pPr>
      <w:r w:rsidRPr="00542E81">
        <w:rPr>
          <w:color w:val="000000" w:themeColor="text1"/>
          <w:szCs w:val="21"/>
        </w:rPr>
        <w:t>II.</w:t>
      </w:r>
      <w:r w:rsidRPr="00542E81">
        <w:rPr>
          <w:rFonts w:hint="eastAsia"/>
          <w:color w:val="000000" w:themeColor="text1"/>
          <w:szCs w:val="21"/>
        </w:rPr>
        <w:t xml:space="preserve"> 由于ΔY</w:t>
      </w:r>
      <w:r w:rsidRPr="00542E81">
        <w:rPr>
          <w:color w:val="000000" w:themeColor="text1"/>
          <w:szCs w:val="21"/>
        </w:rPr>
        <w:t>=</w:t>
      </w:r>
      <w:r w:rsidRPr="00542E81">
        <w:rPr>
          <w:rFonts w:hint="eastAsia"/>
          <w:color w:val="000000" w:themeColor="text1"/>
          <w:szCs w:val="21"/>
        </w:rPr>
        <w:t>Δ</w:t>
      </w:r>
      <w:r w:rsidRPr="00542E81">
        <w:rPr>
          <w:color w:val="000000" w:themeColor="text1"/>
          <w:szCs w:val="21"/>
        </w:rPr>
        <w:t>C+</w:t>
      </w:r>
      <w:r w:rsidRPr="00542E81">
        <w:rPr>
          <w:rFonts w:hint="eastAsia"/>
          <w:color w:val="000000" w:themeColor="text1"/>
          <w:szCs w:val="21"/>
        </w:rPr>
        <w:t>Δ</w:t>
      </w:r>
      <w:r w:rsidRPr="00542E81">
        <w:rPr>
          <w:color w:val="000000" w:themeColor="text1"/>
          <w:szCs w:val="21"/>
        </w:rPr>
        <w:t>S</w:t>
      </w:r>
    </w:p>
    <w:p w14:paraId="2823A2D9" w14:textId="2AFD840D" w:rsidR="00534C52" w:rsidRPr="00542E81" w:rsidRDefault="00534C52" w:rsidP="00534C52">
      <w:pPr>
        <w:rPr>
          <w:color w:val="000000" w:themeColor="text1"/>
          <w:szCs w:val="21"/>
        </w:rPr>
      </w:pPr>
      <w:r w:rsidRPr="00542E81">
        <w:rPr>
          <w:rFonts w:hint="eastAsia"/>
          <w:color w:val="000000" w:themeColor="text1"/>
          <w:szCs w:val="21"/>
        </w:rPr>
        <w:t>故ΔY</w:t>
      </w:r>
      <w:r w:rsidRPr="00542E81">
        <w:rPr>
          <w:color w:val="000000" w:themeColor="text1"/>
          <w:szCs w:val="21"/>
        </w:rPr>
        <w:t>/</w:t>
      </w:r>
      <w:r w:rsidRPr="00542E81">
        <w:rPr>
          <w:rFonts w:hint="eastAsia"/>
          <w:color w:val="000000" w:themeColor="text1"/>
          <w:szCs w:val="21"/>
        </w:rPr>
        <w:t>Δ</w:t>
      </w:r>
      <w:r w:rsidRPr="00542E81">
        <w:rPr>
          <w:color w:val="000000" w:themeColor="text1"/>
          <w:szCs w:val="21"/>
        </w:rPr>
        <w:t>Y=</w:t>
      </w:r>
      <w:r w:rsidRPr="00542E81">
        <w:rPr>
          <w:rFonts w:hint="eastAsia"/>
          <w:color w:val="000000" w:themeColor="text1"/>
          <w:szCs w:val="21"/>
        </w:rPr>
        <w:t>Δ</w:t>
      </w:r>
      <w:r w:rsidRPr="00542E81">
        <w:rPr>
          <w:color w:val="000000" w:themeColor="text1"/>
          <w:szCs w:val="21"/>
        </w:rPr>
        <w:t>C/</w:t>
      </w:r>
      <w:r w:rsidRPr="00542E81">
        <w:rPr>
          <w:rFonts w:hint="eastAsia"/>
          <w:color w:val="000000" w:themeColor="text1"/>
          <w:szCs w:val="21"/>
        </w:rPr>
        <w:t>Δ</w:t>
      </w:r>
      <w:r w:rsidRPr="00542E81">
        <w:rPr>
          <w:color w:val="000000" w:themeColor="text1"/>
          <w:szCs w:val="21"/>
        </w:rPr>
        <w:t>Y+</w:t>
      </w:r>
      <w:r w:rsidRPr="00542E81">
        <w:rPr>
          <w:rFonts w:hint="eastAsia"/>
          <w:color w:val="000000" w:themeColor="text1"/>
          <w:szCs w:val="21"/>
        </w:rPr>
        <w:t>Δ</w:t>
      </w:r>
      <w:r w:rsidRPr="00542E81">
        <w:rPr>
          <w:color w:val="000000" w:themeColor="text1"/>
          <w:szCs w:val="21"/>
        </w:rPr>
        <w:t>S/</w:t>
      </w:r>
      <w:r w:rsidRPr="00542E81">
        <w:rPr>
          <w:rFonts w:hint="eastAsia"/>
          <w:color w:val="000000" w:themeColor="text1"/>
          <w:szCs w:val="21"/>
        </w:rPr>
        <w:t>Δ</w:t>
      </w:r>
      <w:r w:rsidRPr="00542E81">
        <w:rPr>
          <w:color w:val="000000" w:themeColor="text1"/>
          <w:szCs w:val="21"/>
        </w:rPr>
        <w:t>Y</w:t>
      </w:r>
    </w:p>
    <w:p w14:paraId="1C673565" w14:textId="1DCFC6AB" w:rsidR="00534C52" w:rsidRPr="00542E81" w:rsidRDefault="00534C52" w:rsidP="00D62136">
      <w:pPr>
        <w:rPr>
          <w:color w:val="000000" w:themeColor="text1"/>
          <w:szCs w:val="21"/>
        </w:rPr>
      </w:pPr>
      <w:r w:rsidRPr="00542E81">
        <w:rPr>
          <w:rFonts w:hint="eastAsia"/>
          <w:color w:val="000000" w:themeColor="text1"/>
          <w:szCs w:val="21"/>
        </w:rPr>
        <w:t>即</w:t>
      </w:r>
      <w:r w:rsidRPr="00542E81">
        <w:rPr>
          <w:color w:val="000000" w:themeColor="text1"/>
          <w:szCs w:val="21"/>
        </w:rPr>
        <w:t>MPC+MPS=1</w:t>
      </w:r>
      <w:r w:rsidRPr="00542E81">
        <w:rPr>
          <w:rFonts w:hint="eastAsia"/>
          <w:color w:val="000000" w:themeColor="text1"/>
          <w:szCs w:val="21"/>
        </w:rPr>
        <w:t>，证毕</w:t>
      </w:r>
    </w:p>
    <w:p w14:paraId="035D4A60" w14:textId="2448418C" w:rsidR="00EF0CF2" w:rsidRPr="00EF0CF2" w:rsidRDefault="00EF0CF2" w:rsidP="00D62136">
      <w:pPr>
        <w:rPr>
          <w:color w:val="00B050"/>
          <w:szCs w:val="21"/>
        </w:rPr>
      </w:pPr>
      <w:r w:rsidRPr="00EF0CF2">
        <w:rPr>
          <w:rFonts w:hint="eastAsia"/>
          <w:color w:val="00B050"/>
          <w:szCs w:val="21"/>
        </w:rPr>
        <w:t>#在收入确定的情况下，消费函数和储蓄函数只要有一个被确定，另一个就会同时被确定。</w:t>
      </w:r>
    </w:p>
    <w:p w14:paraId="661D4BC9" w14:textId="735D0EBB" w:rsidR="00EF0CF2" w:rsidRPr="00EF0CF2" w:rsidRDefault="00EF0CF2" w:rsidP="00D62136">
      <w:pPr>
        <w:rPr>
          <w:color w:val="00B050"/>
          <w:szCs w:val="21"/>
        </w:rPr>
      </w:pPr>
      <w:r w:rsidRPr="00EF0CF2">
        <w:rPr>
          <w:rFonts w:hint="eastAsia"/>
          <w:color w:val="00B050"/>
          <w:szCs w:val="21"/>
        </w:rPr>
        <w:t>#储蓄函数和消费函数、储蓄倾向和消费倾向是两组对偶的变量和概念。</w:t>
      </w:r>
    </w:p>
    <w:p w14:paraId="284F7C7D" w14:textId="4CB19DD9" w:rsidR="009570F7" w:rsidRDefault="009570F7" w:rsidP="00D62136">
      <w:pPr>
        <w:rPr>
          <w:color w:val="0070C0"/>
          <w:szCs w:val="21"/>
        </w:rPr>
      </w:pPr>
      <w:r w:rsidRPr="00EF0CF2">
        <w:rPr>
          <w:rFonts w:hint="eastAsia"/>
          <w:color w:val="0070C0"/>
          <w:szCs w:val="21"/>
        </w:rPr>
        <w:t>几何图示</w:t>
      </w:r>
      <w:r w:rsidR="00EF0CF2" w:rsidRPr="00EF0CF2">
        <w:rPr>
          <w:rFonts w:hint="eastAsia"/>
          <w:color w:val="0070C0"/>
          <w:szCs w:val="21"/>
        </w:rPr>
        <w:t>：在横轴为收入</w:t>
      </w:r>
      <w:r w:rsidR="00EF0CF2" w:rsidRPr="00EF0CF2">
        <w:rPr>
          <w:color w:val="0070C0"/>
          <w:szCs w:val="21"/>
        </w:rPr>
        <w:t>Y，纵轴为消费C或储蓄S的座标中，储蓄函数S = - α + (1- β) Y</w:t>
      </w:r>
      <w:r w:rsidR="00EF0CF2" w:rsidRPr="00EF0CF2">
        <w:rPr>
          <w:color w:val="0070C0"/>
          <w:szCs w:val="21"/>
        </w:rPr>
        <w:lastRenderedPageBreak/>
        <w:t xml:space="preserve">的图象如下： </w:t>
      </w:r>
      <w:r w:rsidR="00EF0CF2" w:rsidRPr="00EF0CF2">
        <w:rPr>
          <w:color w:val="000000" w:themeColor="text1"/>
          <w:szCs w:val="21"/>
        </w:rPr>
        <w:br/>
      </w:r>
      <w:r w:rsidR="00EF0CF2" w:rsidRPr="00EF0CF2">
        <w:rPr>
          <w:noProof/>
          <w:color w:val="000000" w:themeColor="text1"/>
          <w:szCs w:val="21"/>
        </w:rPr>
        <w:drawing>
          <wp:inline distT="0" distB="0" distL="0" distR="0" wp14:anchorId="254324A3" wp14:editId="5C7697FD">
            <wp:extent cx="4143504" cy="2522220"/>
            <wp:effectExtent l="0" t="0" r="9525" b="0"/>
            <wp:docPr id="71684" name="Picture 26">
              <a:extLst xmlns:a="http://schemas.openxmlformats.org/drawingml/2006/main">
                <a:ext uri="{FF2B5EF4-FFF2-40B4-BE49-F238E27FC236}">
                  <a16:creationId xmlns:a16="http://schemas.microsoft.com/office/drawing/2014/main" id="{3969F493-6BBF-42E5-AB99-79A3689009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 name="Picture 26">
                      <a:extLst>
                        <a:ext uri="{FF2B5EF4-FFF2-40B4-BE49-F238E27FC236}">
                          <a16:creationId xmlns:a16="http://schemas.microsoft.com/office/drawing/2014/main" id="{3969F493-6BBF-42E5-AB99-79A3689009C1}"/>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64166" cy="2534797"/>
                    </a:xfrm>
                    <a:prstGeom prst="rect">
                      <a:avLst/>
                    </a:prstGeom>
                    <a:noFill/>
                    <a:ln>
                      <a:noFill/>
                    </a:ln>
                  </pic:spPr>
                </pic:pic>
              </a:graphicData>
            </a:graphic>
          </wp:inline>
        </w:drawing>
      </w:r>
    </w:p>
    <w:p w14:paraId="2EEE8725" w14:textId="31C2360F" w:rsidR="00EF0CF2" w:rsidRDefault="00EF0CF2" w:rsidP="00D62136">
      <w:pPr>
        <w:rPr>
          <w:color w:val="000000" w:themeColor="text1"/>
          <w:szCs w:val="21"/>
        </w:rPr>
      </w:pPr>
      <w:r>
        <w:rPr>
          <w:color w:val="000000" w:themeColor="text1"/>
          <w:szCs w:val="21"/>
        </w:rPr>
        <w:t>6</w:t>
      </w:r>
      <w:r>
        <w:rPr>
          <w:rFonts w:hint="eastAsia"/>
          <w:color w:val="000000" w:themeColor="text1"/>
          <w:szCs w:val="21"/>
        </w:rPr>
        <w:t>.</w:t>
      </w:r>
      <w:r w:rsidRPr="00EF0CF2">
        <w:rPr>
          <w:color w:val="000000" w:themeColor="text1"/>
          <w:szCs w:val="21"/>
        </w:rPr>
        <w:t>影响消费的其他因素及其对相关政策效果的影响</w:t>
      </w:r>
      <w:r>
        <w:rPr>
          <w:rFonts w:hint="eastAsia"/>
          <w:color w:val="000000" w:themeColor="text1"/>
          <w:szCs w:val="21"/>
        </w:rPr>
        <w:t>：</w:t>
      </w:r>
    </w:p>
    <w:p w14:paraId="58C52D99" w14:textId="4D300C9A" w:rsidR="00EF0CF2" w:rsidRDefault="00EF0CF2" w:rsidP="00EF0CF2">
      <w:pPr>
        <w:rPr>
          <w:color w:val="000000" w:themeColor="text1"/>
          <w:szCs w:val="21"/>
        </w:rPr>
      </w:pPr>
      <w:r w:rsidRPr="006C6A35">
        <w:rPr>
          <w:rFonts w:hint="eastAsia"/>
          <w:color w:val="000000" w:themeColor="text1"/>
          <w:szCs w:val="21"/>
          <w:u w:val="single"/>
        </w:rPr>
        <w:t>①</w:t>
      </w:r>
      <w:r w:rsidRPr="006C6A35">
        <w:rPr>
          <w:color w:val="000000" w:themeColor="text1"/>
          <w:szCs w:val="21"/>
          <w:u w:val="single"/>
        </w:rPr>
        <w:t>利率</w:t>
      </w:r>
      <w:r w:rsidR="00CC63FB">
        <w:rPr>
          <w:rFonts w:hint="eastAsia"/>
          <w:color w:val="000000" w:themeColor="text1"/>
          <w:szCs w:val="21"/>
        </w:rPr>
        <w:t>：传统观点认为：</w:t>
      </w:r>
    </w:p>
    <w:p w14:paraId="47604D9B" w14:textId="78E23958" w:rsidR="00CC63FB" w:rsidRDefault="00CC63FB" w:rsidP="00EF0CF2">
      <w:pPr>
        <w:rPr>
          <w:ins w:id="930" w:author="jiuming Lin" w:date="2019-06-07T20:05:00Z"/>
          <w:color w:val="000000" w:themeColor="text1"/>
          <w:szCs w:val="21"/>
          <w:u w:val="single"/>
        </w:rPr>
      </w:pPr>
      <w:r w:rsidRPr="0074798B">
        <w:rPr>
          <w:rFonts w:hint="eastAsia"/>
          <w:color w:val="000000" w:themeColor="text1"/>
          <w:szCs w:val="21"/>
          <w:u w:val="single"/>
        </w:rPr>
        <w:t>I</w:t>
      </w:r>
      <w:r w:rsidRPr="0074798B">
        <w:rPr>
          <w:color w:val="000000" w:themeColor="text1"/>
          <w:szCs w:val="21"/>
          <w:u w:val="single"/>
        </w:rPr>
        <w:t>.</w:t>
      </w:r>
      <w:r w:rsidRPr="0074798B">
        <w:rPr>
          <w:rFonts w:hint="eastAsia"/>
          <w:color w:val="000000" w:themeColor="text1"/>
          <w:szCs w:val="21"/>
          <w:u w:val="single"/>
        </w:rPr>
        <w:t>对于低收入群体，产生替代效应，利率上升，消费降低，储蓄增加。</w:t>
      </w:r>
    </w:p>
    <w:p w14:paraId="19BECC26" w14:textId="3012E832" w:rsidR="0023300C" w:rsidRPr="0023300C" w:rsidRDefault="0023300C" w:rsidP="00EF0CF2">
      <w:pPr>
        <w:rPr>
          <w:color w:val="00B050"/>
          <w:szCs w:val="21"/>
          <w:rPrChange w:id="931" w:author="jiuming Lin" w:date="2019-06-07T20:06:00Z">
            <w:rPr>
              <w:color w:val="000000" w:themeColor="text1"/>
              <w:szCs w:val="21"/>
              <w:u w:val="single"/>
            </w:rPr>
          </w:rPrChange>
        </w:rPr>
      </w:pPr>
      <w:ins w:id="932" w:author="jiuming Lin" w:date="2019-06-07T20:05:00Z">
        <w:r w:rsidRPr="0023300C">
          <w:rPr>
            <w:color w:val="00B050"/>
            <w:szCs w:val="21"/>
            <w:rPrChange w:id="933" w:author="jiuming Lin" w:date="2019-06-07T20:06:00Z">
              <w:rPr>
                <w:color w:val="000000" w:themeColor="text1"/>
                <w:szCs w:val="21"/>
                <w:u w:val="single"/>
              </w:rPr>
            </w:rPrChange>
          </w:rPr>
          <w:t>#因为低收入者</w:t>
        </w:r>
      </w:ins>
      <w:ins w:id="934" w:author="jiuming Lin" w:date="2019-06-07T20:06:00Z">
        <w:r w:rsidRPr="0023300C">
          <w:rPr>
            <w:rFonts w:hint="eastAsia"/>
            <w:color w:val="00B050"/>
            <w:szCs w:val="21"/>
            <w:rPrChange w:id="935" w:author="jiuming Lin" w:date="2019-06-07T20:06:00Z">
              <w:rPr>
                <w:rFonts w:hint="eastAsia"/>
                <w:color w:val="000000" w:themeColor="text1"/>
                <w:szCs w:val="21"/>
                <w:u w:val="single"/>
              </w:rPr>
            </w:rPrChange>
          </w:rPr>
          <w:t>没有太多钱可放款收取利息，利率提高也不会增加他将来的收入。</w:t>
        </w:r>
      </w:ins>
    </w:p>
    <w:p w14:paraId="6F9D75A9" w14:textId="21C751F5" w:rsidR="00CC63FB" w:rsidRPr="0074798B" w:rsidRDefault="00CC63FB" w:rsidP="00EF0CF2">
      <w:pPr>
        <w:rPr>
          <w:color w:val="000000" w:themeColor="text1"/>
          <w:szCs w:val="21"/>
          <w:u w:val="single"/>
        </w:rPr>
      </w:pPr>
      <w:r w:rsidRPr="0074798B">
        <w:rPr>
          <w:rFonts w:hint="eastAsia"/>
          <w:color w:val="000000" w:themeColor="text1"/>
          <w:szCs w:val="21"/>
          <w:u w:val="single"/>
        </w:rPr>
        <w:t>I</w:t>
      </w:r>
      <w:r w:rsidRPr="0074798B">
        <w:rPr>
          <w:color w:val="000000" w:themeColor="text1"/>
          <w:szCs w:val="21"/>
          <w:u w:val="single"/>
        </w:rPr>
        <w:t>I.</w:t>
      </w:r>
      <w:r w:rsidRPr="0074798B">
        <w:rPr>
          <w:rFonts w:hint="eastAsia"/>
          <w:color w:val="000000" w:themeColor="text1"/>
          <w:szCs w:val="21"/>
          <w:u w:val="single"/>
        </w:rPr>
        <w:t>对于高收入群体，产生收入效应，利率上升，消费增加，储蓄降低。</w:t>
      </w:r>
    </w:p>
    <w:p w14:paraId="1F732F69" w14:textId="3BB9644C" w:rsidR="00EF0CF2" w:rsidRDefault="00EF0CF2" w:rsidP="00EF0CF2">
      <w:pPr>
        <w:rPr>
          <w:color w:val="000000" w:themeColor="text1"/>
          <w:szCs w:val="21"/>
        </w:rPr>
      </w:pPr>
      <w:r w:rsidRPr="006C6A35">
        <w:rPr>
          <w:rFonts w:hint="eastAsia"/>
          <w:color w:val="000000" w:themeColor="text1"/>
          <w:szCs w:val="21"/>
          <w:u w:val="single"/>
        </w:rPr>
        <w:t>②</w:t>
      </w:r>
      <w:r w:rsidRPr="006C6A35">
        <w:rPr>
          <w:color w:val="000000" w:themeColor="text1"/>
          <w:szCs w:val="21"/>
          <w:u w:val="single"/>
        </w:rPr>
        <w:t>价格水平</w:t>
      </w:r>
      <w:r w:rsidR="00805EFA">
        <w:rPr>
          <w:rFonts w:hint="eastAsia"/>
          <w:color w:val="000000" w:themeColor="text1"/>
          <w:szCs w:val="21"/>
        </w:rPr>
        <w:t>：</w:t>
      </w:r>
    </w:p>
    <w:p w14:paraId="1F823611" w14:textId="1922962E" w:rsidR="00805EFA" w:rsidDel="007D6D04" w:rsidRDefault="00805EFA" w:rsidP="00EF0CF2">
      <w:pPr>
        <w:rPr>
          <w:del w:id="936" w:author="jiuming Lin" w:date="2019-06-07T20:03:00Z"/>
          <w:color w:val="000000" w:themeColor="text1"/>
          <w:szCs w:val="21"/>
          <w:u w:val="single"/>
        </w:rPr>
      </w:pPr>
      <w:r w:rsidRPr="00813453">
        <w:rPr>
          <w:rFonts w:hint="eastAsia"/>
          <w:color w:val="000000" w:themeColor="text1"/>
          <w:szCs w:val="21"/>
          <w:u w:val="single"/>
        </w:rPr>
        <w:t>价格上升，则总收入降低</w:t>
      </w:r>
      <w:r w:rsidR="003E4800" w:rsidRPr="00813453">
        <w:rPr>
          <w:rFonts w:hint="eastAsia"/>
          <w:color w:val="000000" w:themeColor="text1"/>
          <w:szCs w:val="21"/>
          <w:u w:val="single"/>
        </w:rPr>
        <w:t>，如果消费不变，那么β（</w:t>
      </w:r>
      <w:r w:rsidR="003E4800" w:rsidRPr="00813453">
        <w:rPr>
          <w:color w:val="000000" w:themeColor="text1"/>
          <w:szCs w:val="21"/>
          <w:u w:val="single"/>
        </w:rPr>
        <w:t>APC</w:t>
      </w:r>
      <w:r w:rsidR="003E4800" w:rsidRPr="00813453">
        <w:rPr>
          <w:rFonts w:hint="eastAsia"/>
          <w:color w:val="000000" w:themeColor="text1"/>
          <w:szCs w:val="21"/>
          <w:u w:val="single"/>
        </w:rPr>
        <w:t>）升高</w:t>
      </w:r>
      <w:del w:id="937" w:author="jiuming Lin" w:date="2019-06-07T20:03:00Z">
        <w:r w:rsidR="003E4800" w:rsidRPr="00813453" w:rsidDel="007D6D04">
          <w:rPr>
            <w:rFonts w:hint="eastAsia"/>
            <w:color w:val="000000" w:themeColor="text1"/>
            <w:szCs w:val="21"/>
            <w:u w:val="single"/>
          </w:rPr>
          <w:delText>；</w:delText>
        </w:r>
      </w:del>
    </w:p>
    <w:p w14:paraId="5EE81729" w14:textId="77777777" w:rsidR="007D6D04" w:rsidRPr="00813453" w:rsidRDefault="007D6D04" w:rsidP="00EF0CF2">
      <w:pPr>
        <w:rPr>
          <w:ins w:id="938" w:author="jiuming Lin" w:date="2019-06-07T20:03:00Z"/>
          <w:color w:val="000000" w:themeColor="text1"/>
          <w:szCs w:val="21"/>
          <w:u w:val="single"/>
        </w:rPr>
      </w:pPr>
    </w:p>
    <w:p w14:paraId="6E8BDEC9" w14:textId="19F64E32" w:rsidR="003E4800" w:rsidRPr="00813453" w:rsidDel="007D6D04" w:rsidRDefault="003E4800" w:rsidP="00EF0CF2">
      <w:pPr>
        <w:rPr>
          <w:del w:id="939" w:author="jiuming Lin" w:date="2019-06-07T20:03:00Z"/>
          <w:color w:val="000000" w:themeColor="text1"/>
          <w:szCs w:val="21"/>
          <w:u w:val="single"/>
        </w:rPr>
      </w:pPr>
      <w:del w:id="940" w:author="jiuming Lin" w:date="2019-06-07T20:03:00Z">
        <w:r w:rsidRPr="00813453" w:rsidDel="007D6D04">
          <w:rPr>
            <w:rFonts w:hint="eastAsia"/>
            <w:color w:val="000000" w:themeColor="text1"/>
            <w:szCs w:val="21"/>
            <w:u w:val="single"/>
          </w:rPr>
          <w:delText>价格降低，则总收入升高，如果消费不变，那么β（</w:delText>
        </w:r>
        <w:r w:rsidRPr="00813453" w:rsidDel="007D6D04">
          <w:rPr>
            <w:color w:val="000000" w:themeColor="text1"/>
            <w:szCs w:val="21"/>
            <w:u w:val="single"/>
          </w:rPr>
          <w:delText>APC</w:delText>
        </w:r>
        <w:r w:rsidRPr="00813453" w:rsidDel="007D6D04">
          <w:rPr>
            <w:rFonts w:hint="eastAsia"/>
            <w:color w:val="000000" w:themeColor="text1"/>
            <w:szCs w:val="21"/>
            <w:u w:val="single"/>
          </w:rPr>
          <w:delText>）降低；</w:delText>
        </w:r>
      </w:del>
    </w:p>
    <w:p w14:paraId="20EE870B" w14:textId="1520E69B" w:rsidR="00EF0CF2" w:rsidDel="008E750D" w:rsidRDefault="00EF0CF2" w:rsidP="00EF0CF2">
      <w:pPr>
        <w:rPr>
          <w:del w:id="941" w:author="jiuming Lin" w:date="2019-07-01T14:13:00Z"/>
          <w:color w:val="00B050"/>
          <w:szCs w:val="21"/>
        </w:rPr>
      </w:pPr>
      <w:del w:id="942" w:author="jiuming Lin" w:date="2019-07-01T14:13:00Z">
        <w:r w:rsidRPr="00EF0CF2" w:rsidDel="008E750D">
          <w:rPr>
            <w:rFonts w:hint="eastAsia"/>
            <w:color w:val="00B050"/>
            <w:szCs w:val="21"/>
          </w:rPr>
          <w:delText>#①②</w:delText>
        </w:r>
        <w:r w:rsidRPr="00EF0CF2" w:rsidDel="008E750D">
          <w:rPr>
            <w:color w:val="00B050"/>
            <w:szCs w:val="21"/>
          </w:rPr>
          <w:delText>两个因素都会对消费者产生</w:delText>
        </w:r>
        <w:r w:rsidRPr="00EF0CF2" w:rsidDel="008E750D">
          <w:rPr>
            <w:color w:val="FF0000"/>
            <w:szCs w:val="21"/>
          </w:rPr>
          <w:delText>收入效应</w:delText>
        </w:r>
        <w:r w:rsidRPr="00EF0CF2" w:rsidDel="008E750D">
          <w:rPr>
            <w:color w:val="00B050"/>
            <w:szCs w:val="21"/>
          </w:rPr>
          <w:delText>和</w:delText>
        </w:r>
        <w:r w:rsidRPr="00EF0CF2" w:rsidDel="008E750D">
          <w:rPr>
            <w:color w:val="FF0000"/>
            <w:szCs w:val="21"/>
          </w:rPr>
          <w:delText>替代效应</w:delText>
        </w:r>
        <w:r w:rsidRPr="00EF0CF2" w:rsidDel="008E750D">
          <w:rPr>
            <w:color w:val="00B050"/>
            <w:szCs w:val="21"/>
          </w:rPr>
          <w:delText>。</w:delText>
        </w:r>
      </w:del>
    </w:p>
    <w:p w14:paraId="644728DB" w14:textId="1AD1322B" w:rsidR="00B666E6" w:rsidDel="008E750D" w:rsidRDefault="00B666E6" w:rsidP="00EF0CF2">
      <w:pPr>
        <w:rPr>
          <w:del w:id="943" w:author="jiuming Lin" w:date="2019-07-01T14:13:00Z"/>
          <w:color w:val="00B050"/>
          <w:szCs w:val="21"/>
        </w:rPr>
      </w:pPr>
      <w:del w:id="944" w:author="jiuming Lin" w:date="2019-07-01T14:13:00Z">
        <w:r w:rsidRPr="00B666E6" w:rsidDel="008E750D">
          <w:rPr>
            <w:rFonts w:hint="eastAsia"/>
            <w:color w:val="00B050"/>
            <w:szCs w:val="21"/>
          </w:rPr>
          <w:delText>收入效应</w:delText>
        </w:r>
        <w:r w:rsidDel="008E750D">
          <w:rPr>
            <w:rFonts w:hint="eastAsia"/>
            <w:color w:val="00B050"/>
            <w:szCs w:val="21"/>
          </w:rPr>
          <w:delText>：</w:delText>
        </w:r>
        <w:r w:rsidRPr="00B666E6" w:rsidDel="008E750D">
          <w:rPr>
            <w:rFonts w:hint="eastAsia"/>
            <w:color w:val="00B050"/>
            <w:szCs w:val="21"/>
          </w:rPr>
          <w:delText>由商品的价格变动所引起的实际收入水平变动，进而由实际收入水平变动所引起的商品需求量的变动。它表示消费者的效用水平发生变化。具体来说就是当你在购买一种商品时，如果该种商品的价格下降了，对于你来说，你的名义货币收入是固定不变的，但是价格下降后，你的实际购买力增强了，你就可以买得更多得该种商品</w:delText>
        </w:r>
        <w:r w:rsidRPr="00B666E6" w:rsidDel="008E750D">
          <w:rPr>
            <w:color w:val="00B050"/>
            <w:szCs w:val="21"/>
          </w:rPr>
          <w:delText>.这种实际货币收入的提高，会改变消费者对商品的购买量，从而达到更高的效用水平，这就是收入效应。</w:delText>
        </w:r>
      </w:del>
    </w:p>
    <w:p w14:paraId="18504CD3" w14:textId="54552522" w:rsidR="00B666E6" w:rsidRPr="00EF0CF2" w:rsidDel="008E750D" w:rsidRDefault="00B666E6" w:rsidP="00EF0CF2">
      <w:pPr>
        <w:rPr>
          <w:del w:id="945" w:author="jiuming Lin" w:date="2019-07-01T14:13:00Z"/>
          <w:color w:val="00B050"/>
          <w:szCs w:val="21"/>
        </w:rPr>
      </w:pPr>
      <w:del w:id="946" w:author="jiuming Lin" w:date="2019-07-01T14:13:00Z">
        <w:r w:rsidDel="008E750D">
          <w:rPr>
            <w:rFonts w:hint="eastAsia"/>
            <w:color w:val="00B050"/>
            <w:szCs w:val="21"/>
          </w:rPr>
          <w:delText>替代效应：</w:delText>
        </w:r>
        <w:r w:rsidRPr="00B666E6" w:rsidDel="008E750D">
          <w:rPr>
            <w:rFonts w:hint="eastAsia"/>
            <w:color w:val="00B050"/>
            <w:szCs w:val="21"/>
          </w:rPr>
          <w:delText>一种商品的名义价格</w:delText>
        </w:r>
        <w:r w:rsidRPr="00B666E6" w:rsidDel="008E750D">
          <w:rPr>
            <w:color w:val="00B050"/>
            <w:szCs w:val="21"/>
          </w:rPr>
          <w:delText>发生变化后，将同时对商品的需求量发生两种影响：一种是因该种商品名义价格变化，而导致的消费者所购买的商品组合中，该商品与其他商品之间的替代</w:delText>
        </w:r>
        <w:r w:rsidDel="008E750D">
          <w:rPr>
            <w:rFonts w:hint="eastAsia"/>
            <w:color w:val="00B050"/>
            <w:szCs w:val="21"/>
          </w:rPr>
          <w:delText>。</w:delText>
        </w:r>
      </w:del>
    </w:p>
    <w:p w14:paraId="79BF77CD" w14:textId="78464F75" w:rsidR="00EF0CF2" w:rsidRPr="006C6A35" w:rsidRDefault="00EF0CF2" w:rsidP="00EF0CF2">
      <w:pPr>
        <w:rPr>
          <w:color w:val="000000" w:themeColor="text1"/>
          <w:szCs w:val="21"/>
          <w:u w:val="single"/>
        </w:rPr>
      </w:pPr>
      <w:r w:rsidRPr="006C6A35">
        <w:rPr>
          <w:rFonts w:hint="eastAsia"/>
          <w:color w:val="000000" w:themeColor="text1"/>
          <w:szCs w:val="21"/>
          <w:u w:val="single"/>
        </w:rPr>
        <w:t>③</w:t>
      </w:r>
      <w:r w:rsidRPr="006C6A35">
        <w:rPr>
          <w:color w:val="000000" w:themeColor="text1"/>
          <w:szCs w:val="21"/>
          <w:u w:val="single"/>
        </w:rPr>
        <w:t>收入分配的平均程度。</w:t>
      </w:r>
    </w:p>
    <w:p w14:paraId="02A0B6C5" w14:textId="3FA056EF" w:rsidR="00EF0CF2" w:rsidRPr="006C6A35" w:rsidRDefault="00EF0CF2" w:rsidP="00EF0CF2">
      <w:pPr>
        <w:rPr>
          <w:color w:val="000000" w:themeColor="text1"/>
          <w:szCs w:val="21"/>
          <w:u w:val="single"/>
        </w:rPr>
      </w:pPr>
      <w:r w:rsidRPr="006C6A35">
        <w:rPr>
          <w:rFonts w:hint="eastAsia"/>
          <w:color w:val="000000" w:themeColor="text1"/>
          <w:szCs w:val="21"/>
          <w:u w:val="single"/>
        </w:rPr>
        <w:t>④</w:t>
      </w:r>
      <w:r w:rsidRPr="006C6A35">
        <w:rPr>
          <w:color w:val="000000" w:themeColor="text1"/>
          <w:szCs w:val="21"/>
          <w:u w:val="single"/>
        </w:rPr>
        <w:t>预期。</w:t>
      </w:r>
    </w:p>
    <w:p w14:paraId="0533E3CC" w14:textId="232FF1EA" w:rsidR="001D1971" w:rsidRDefault="001D1971" w:rsidP="00EF0CF2">
      <w:pPr>
        <w:rPr>
          <w:color w:val="000000" w:themeColor="text1"/>
          <w:szCs w:val="21"/>
        </w:rPr>
      </w:pPr>
      <w:r>
        <w:rPr>
          <w:rFonts w:hint="eastAsia"/>
          <w:color w:val="000000" w:themeColor="text1"/>
          <w:szCs w:val="21"/>
        </w:rPr>
        <w:t>7.</w:t>
      </w:r>
      <w:r w:rsidRPr="001D1971">
        <w:rPr>
          <w:rFonts w:hint="eastAsia"/>
        </w:rPr>
        <w:t xml:space="preserve"> </w:t>
      </w:r>
      <w:r w:rsidRPr="001D1971">
        <w:rPr>
          <w:rFonts w:hint="eastAsia"/>
          <w:color w:val="000000" w:themeColor="text1"/>
          <w:szCs w:val="21"/>
        </w:rPr>
        <w:t>影响消费的其他因素对相关政策效果的影响</w:t>
      </w:r>
      <w:r>
        <w:rPr>
          <w:rFonts w:hint="eastAsia"/>
          <w:color w:val="000000" w:themeColor="text1"/>
          <w:szCs w:val="21"/>
        </w:rPr>
        <w:t>：</w:t>
      </w:r>
    </w:p>
    <w:p w14:paraId="65BF8A14" w14:textId="3F1FFE31" w:rsidR="001D1971" w:rsidRPr="001D1971" w:rsidRDefault="001D1971" w:rsidP="001D1971">
      <w:pPr>
        <w:rPr>
          <w:color w:val="000000" w:themeColor="text1"/>
          <w:szCs w:val="21"/>
        </w:rPr>
      </w:pPr>
      <w:r>
        <w:rPr>
          <w:rFonts w:hint="eastAsia"/>
          <w:color w:val="000000" w:themeColor="text1"/>
          <w:szCs w:val="21"/>
        </w:rPr>
        <w:t>①</w:t>
      </w:r>
      <w:r w:rsidRPr="001D1971">
        <w:rPr>
          <w:rFonts w:hint="eastAsia"/>
          <w:color w:val="000000" w:themeColor="text1"/>
          <w:szCs w:val="21"/>
        </w:rPr>
        <w:t>实际财富（资产）</w:t>
      </w:r>
    </w:p>
    <w:p w14:paraId="0020FCD5" w14:textId="70402B85" w:rsidR="001D1971" w:rsidRPr="001D1971" w:rsidRDefault="001D1971" w:rsidP="001D1971">
      <w:pPr>
        <w:rPr>
          <w:color w:val="000000" w:themeColor="text1"/>
          <w:szCs w:val="21"/>
        </w:rPr>
      </w:pPr>
      <w:r>
        <w:rPr>
          <w:rFonts w:hint="eastAsia"/>
          <w:color w:val="000000" w:themeColor="text1"/>
          <w:szCs w:val="21"/>
        </w:rPr>
        <w:t>②</w:t>
      </w:r>
      <w:r w:rsidRPr="001D1971">
        <w:rPr>
          <w:rFonts w:hint="eastAsia"/>
          <w:color w:val="000000" w:themeColor="text1"/>
          <w:szCs w:val="21"/>
        </w:rPr>
        <w:t>实际资本存量</w:t>
      </w:r>
    </w:p>
    <w:p w14:paraId="0C902982" w14:textId="00058BE9" w:rsidR="001D1971" w:rsidRPr="001D1971" w:rsidRDefault="001D1971" w:rsidP="001D1971">
      <w:pPr>
        <w:rPr>
          <w:color w:val="000000" w:themeColor="text1"/>
          <w:szCs w:val="21"/>
        </w:rPr>
      </w:pPr>
      <w:r>
        <w:rPr>
          <w:rFonts w:hint="eastAsia"/>
          <w:color w:val="000000" w:themeColor="text1"/>
          <w:szCs w:val="21"/>
        </w:rPr>
        <w:t>③</w:t>
      </w:r>
      <w:r w:rsidRPr="001D1971">
        <w:rPr>
          <w:rFonts w:hint="eastAsia"/>
          <w:color w:val="000000" w:themeColor="text1"/>
          <w:szCs w:val="21"/>
        </w:rPr>
        <w:t>名义基础货币</w:t>
      </w:r>
    </w:p>
    <w:p w14:paraId="01606B43" w14:textId="51D1E4B5" w:rsidR="001D1971" w:rsidRDefault="001D1971" w:rsidP="001D1971">
      <w:pPr>
        <w:rPr>
          <w:color w:val="000000" w:themeColor="text1"/>
          <w:szCs w:val="21"/>
        </w:rPr>
      </w:pPr>
      <w:r>
        <w:rPr>
          <w:rFonts w:hint="eastAsia"/>
          <w:color w:val="000000" w:themeColor="text1"/>
          <w:szCs w:val="21"/>
        </w:rPr>
        <w:t>④</w:t>
      </w:r>
      <w:r w:rsidRPr="001D1971">
        <w:rPr>
          <w:rFonts w:hint="eastAsia"/>
          <w:color w:val="000000" w:themeColor="text1"/>
          <w:szCs w:val="21"/>
        </w:rPr>
        <w:t>公债数量</w:t>
      </w:r>
    </w:p>
    <w:p w14:paraId="7C3FC400" w14:textId="7224725F" w:rsidR="001D1971" w:rsidRPr="001D1971" w:rsidRDefault="001D1971" w:rsidP="001D1971">
      <w:pPr>
        <w:rPr>
          <w:color w:val="00B050"/>
          <w:szCs w:val="21"/>
        </w:rPr>
      </w:pPr>
      <w:r w:rsidRPr="001D1971">
        <w:rPr>
          <w:rFonts w:hint="eastAsia"/>
          <w:color w:val="00B050"/>
          <w:szCs w:val="21"/>
        </w:rPr>
        <w:t>#以上这些因素都会对消费产生影响</w:t>
      </w:r>
    </w:p>
    <w:p w14:paraId="544E76CE" w14:textId="3DC30AAF" w:rsidR="00401550" w:rsidRDefault="001D1971" w:rsidP="00D62136">
      <w:pPr>
        <w:rPr>
          <w:color w:val="000000" w:themeColor="text1"/>
          <w:szCs w:val="21"/>
        </w:rPr>
      </w:pPr>
      <w:r>
        <w:rPr>
          <w:rFonts w:hint="eastAsia"/>
          <w:color w:val="000000" w:themeColor="text1"/>
          <w:szCs w:val="21"/>
        </w:rPr>
        <w:t>8.消费理论：</w:t>
      </w:r>
    </w:p>
    <w:p w14:paraId="7DBDB8A3" w14:textId="2960CA2F" w:rsidR="001D1971" w:rsidRDefault="001D1971" w:rsidP="00D62136">
      <w:pPr>
        <w:rPr>
          <w:color w:val="000000" w:themeColor="text1"/>
          <w:szCs w:val="21"/>
        </w:rPr>
      </w:pPr>
      <w:r>
        <w:rPr>
          <w:rFonts w:hint="eastAsia"/>
          <w:color w:val="000000" w:themeColor="text1"/>
          <w:szCs w:val="21"/>
        </w:rPr>
        <w:t>①</w:t>
      </w:r>
      <w:r w:rsidRPr="00B135B0">
        <w:rPr>
          <w:rFonts w:hint="eastAsia"/>
          <w:color w:val="FF0000"/>
          <w:szCs w:val="21"/>
          <w:rPrChange w:id="947" w:author="jiuming Lin" w:date="2019-07-01T15:33:00Z">
            <w:rPr>
              <w:rFonts w:hint="eastAsia"/>
              <w:color w:val="000000" w:themeColor="text1"/>
              <w:szCs w:val="21"/>
            </w:rPr>
          </w:rPrChange>
        </w:rPr>
        <w:t>绝对收入假说</w:t>
      </w:r>
      <w:r w:rsidRPr="001D1971">
        <w:rPr>
          <w:rFonts w:hint="eastAsia"/>
          <w:color w:val="000000" w:themeColor="text1"/>
          <w:szCs w:val="21"/>
        </w:rPr>
        <w:t>：即</w:t>
      </w:r>
      <w:r>
        <w:rPr>
          <w:rFonts w:hint="eastAsia"/>
          <w:color w:val="000000" w:themeColor="text1"/>
          <w:szCs w:val="21"/>
        </w:rPr>
        <w:t>前面所述的</w:t>
      </w:r>
      <w:r w:rsidRPr="001D1971">
        <w:rPr>
          <w:rFonts w:hint="eastAsia"/>
          <w:color w:val="000000" w:themeColor="text1"/>
          <w:szCs w:val="21"/>
        </w:rPr>
        <w:t>凯恩斯的消费函数理论</w:t>
      </w:r>
      <w:r>
        <w:rPr>
          <w:rFonts w:hint="eastAsia"/>
          <w:color w:val="000000" w:themeColor="text1"/>
          <w:szCs w:val="21"/>
        </w:rPr>
        <w:t>。</w:t>
      </w:r>
    </w:p>
    <w:p w14:paraId="469CDBC7" w14:textId="0BF820FA" w:rsidR="001D1971" w:rsidRDefault="001D1971" w:rsidP="00D62136">
      <w:pPr>
        <w:rPr>
          <w:color w:val="000000" w:themeColor="text1"/>
          <w:szCs w:val="21"/>
        </w:rPr>
      </w:pPr>
      <w:r>
        <w:rPr>
          <w:rFonts w:hint="eastAsia"/>
          <w:color w:val="000000" w:themeColor="text1"/>
          <w:szCs w:val="21"/>
        </w:rPr>
        <w:t>②</w:t>
      </w:r>
      <w:r w:rsidRPr="00B135B0">
        <w:rPr>
          <w:rFonts w:hint="eastAsia"/>
          <w:color w:val="FF0000"/>
          <w:szCs w:val="21"/>
          <w:rPrChange w:id="948" w:author="jiuming Lin" w:date="2019-07-01T15:33:00Z">
            <w:rPr>
              <w:rFonts w:hint="eastAsia"/>
              <w:color w:val="000000" w:themeColor="text1"/>
              <w:szCs w:val="21"/>
            </w:rPr>
          </w:rPrChange>
        </w:rPr>
        <w:t>相对收入假说</w:t>
      </w:r>
      <w:r>
        <w:rPr>
          <w:rFonts w:hint="eastAsia"/>
          <w:color w:val="000000" w:themeColor="text1"/>
          <w:szCs w:val="21"/>
        </w:rPr>
        <w:t>：</w:t>
      </w:r>
    </w:p>
    <w:p w14:paraId="4A57C080" w14:textId="55991354" w:rsidR="001D1971" w:rsidRDefault="001D1971" w:rsidP="00D62136">
      <w:pPr>
        <w:rPr>
          <w:color w:val="000000" w:themeColor="text1"/>
          <w:szCs w:val="21"/>
        </w:rPr>
      </w:pPr>
      <w:r>
        <w:rPr>
          <w:rFonts w:hint="eastAsia"/>
          <w:color w:val="000000" w:themeColor="text1"/>
          <w:szCs w:val="21"/>
        </w:rPr>
        <w:t>I</w:t>
      </w:r>
      <w:r>
        <w:rPr>
          <w:color w:val="000000" w:themeColor="text1"/>
          <w:szCs w:val="21"/>
        </w:rPr>
        <w:t>.</w:t>
      </w:r>
      <w:r>
        <w:rPr>
          <w:rFonts w:hint="eastAsia"/>
          <w:color w:val="000000" w:themeColor="text1"/>
          <w:szCs w:val="21"/>
        </w:rPr>
        <w:t>概述：指</w:t>
      </w:r>
      <w:r w:rsidRPr="001D1971">
        <w:rPr>
          <w:rFonts w:hint="eastAsia"/>
          <w:color w:val="000000" w:themeColor="text1"/>
          <w:szCs w:val="21"/>
        </w:rPr>
        <w:t>杜森贝里的消费函数理论</w:t>
      </w:r>
      <w:r>
        <w:rPr>
          <w:rFonts w:hint="eastAsia"/>
          <w:color w:val="000000" w:themeColor="text1"/>
          <w:szCs w:val="21"/>
        </w:rPr>
        <w:t>。</w:t>
      </w:r>
    </w:p>
    <w:p w14:paraId="28B33AE7" w14:textId="55777FBB" w:rsidR="001D1971" w:rsidRDefault="001D1971" w:rsidP="00D62136">
      <w:pPr>
        <w:rPr>
          <w:color w:val="000000" w:themeColor="text1"/>
          <w:szCs w:val="21"/>
        </w:rPr>
      </w:pPr>
      <w:r>
        <w:rPr>
          <w:color w:val="000000" w:themeColor="text1"/>
          <w:szCs w:val="21"/>
        </w:rPr>
        <w:t>II.</w:t>
      </w:r>
      <w:r>
        <w:rPr>
          <w:rFonts w:hint="eastAsia"/>
          <w:color w:val="000000" w:themeColor="text1"/>
          <w:szCs w:val="21"/>
        </w:rPr>
        <w:t>影响因素：</w:t>
      </w:r>
    </w:p>
    <w:p w14:paraId="454EFB37" w14:textId="073E34B3" w:rsidR="001D1971" w:rsidRDefault="001D1971" w:rsidP="00D62136">
      <w:pPr>
        <w:rPr>
          <w:color w:val="000000" w:themeColor="text1"/>
          <w:szCs w:val="21"/>
        </w:rPr>
      </w:pPr>
      <w:r>
        <w:rPr>
          <w:rFonts w:hint="eastAsia"/>
          <w:color w:val="000000" w:themeColor="text1"/>
          <w:szCs w:val="21"/>
        </w:rPr>
        <w:t>i</w:t>
      </w:r>
      <w:r>
        <w:rPr>
          <w:color w:val="000000" w:themeColor="text1"/>
          <w:szCs w:val="21"/>
        </w:rPr>
        <w:t>.</w:t>
      </w:r>
      <w:r>
        <w:rPr>
          <w:rFonts w:hint="eastAsia"/>
          <w:color w:val="000000" w:themeColor="text1"/>
          <w:szCs w:val="21"/>
        </w:rPr>
        <w:t>攀比效应：经济波动过程中，随着收入增加，低水平收入者的消费会向高水平收入者的消费看齐。</w:t>
      </w:r>
    </w:p>
    <w:p w14:paraId="6811E0E5" w14:textId="4C61FBFD" w:rsidR="001D1971" w:rsidRDefault="001D1971" w:rsidP="00D62136">
      <w:pPr>
        <w:rPr>
          <w:color w:val="000000" w:themeColor="text1"/>
          <w:szCs w:val="21"/>
        </w:rPr>
      </w:pPr>
      <w:r>
        <w:rPr>
          <w:rFonts w:hint="eastAsia"/>
          <w:color w:val="000000" w:themeColor="text1"/>
          <w:szCs w:val="21"/>
        </w:rPr>
        <w:t>i</w:t>
      </w:r>
      <w:r>
        <w:rPr>
          <w:color w:val="000000" w:themeColor="text1"/>
          <w:szCs w:val="21"/>
        </w:rPr>
        <w:t>i.</w:t>
      </w:r>
      <w:r>
        <w:rPr>
          <w:rFonts w:hint="eastAsia"/>
          <w:color w:val="000000" w:themeColor="text1"/>
          <w:szCs w:val="21"/>
        </w:rPr>
        <w:t>示范效应：消费者的消费行为会受周围人们消费水准的影响。“攀比效应”属于“示范效应”。</w:t>
      </w:r>
    </w:p>
    <w:p w14:paraId="547452B6" w14:textId="764B6794" w:rsidR="001D1971" w:rsidRDefault="001D1971" w:rsidP="00D62136">
      <w:pPr>
        <w:rPr>
          <w:color w:val="000000" w:themeColor="text1"/>
          <w:szCs w:val="21"/>
        </w:rPr>
      </w:pPr>
      <w:r>
        <w:rPr>
          <w:color w:val="000000" w:themeColor="text1"/>
          <w:szCs w:val="21"/>
        </w:rPr>
        <w:t>iii.</w:t>
      </w:r>
      <w:r>
        <w:rPr>
          <w:rFonts w:hint="eastAsia"/>
          <w:color w:val="000000" w:themeColor="text1"/>
          <w:szCs w:val="21"/>
        </w:rPr>
        <w:t>棘轮效应：</w:t>
      </w:r>
      <w:r w:rsidR="008B1838">
        <w:rPr>
          <w:rFonts w:hint="eastAsia"/>
          <w:color w:val="000000" w:themeColor="text1"/>
          <w:szCs w:val="21"/>
        </w:rPr>
        <w:t>收入减少时，消费者会估计他们在社会上的相对地位，还有“爱面子”的考虑，导致消费水平的降低比较有限（由俭入奢易，由奢返俭难）。</w:t>
      </w:r>
    </w:p>
    <w:p w14:paraId="28F38D06" w14:textId="2025C384" w:rsidR="009570F7" w:rsidRDefault="0087309E" w:rsidP="00D62136">
      <w:pPr>
        <w:rPr>
          <w:color w:val="000000" w:themeColor="text1"/>
          <w:szCs w:val="21"/>
        </w:rPr>
      </w:pPr>
      <w:r>
        <w:rPr>
          <w:rFonts w:hint="eastAsia"/>
          <w:color w:val="000000" w:themeColor="text1"/>
          <w:szCs w:val="21"/>
        </w:rPr>
        <w:t>③</w:t>
      </w:r>
      <w:r w:rsidRPr="00B135B0">
        <w:rPr>
          <w:rFonts w:hint="eastAsia"/>
          <w:color w:val="FF0000"/>
          <w:szCs w:val="21"/>
          <w:rPrChange w:id="949" w:author="jiuming Lin" w:date="2019-07-01T15:33:00Z">
            <w:rPr>
              <w:rFonts w:hint="eastAsia"/>
              <w:color w:val="000000" w:themeColor="text1"/>
              <w:szCs w:val="21"/>
            </w:rPr>
          </w:rPrChange>
        </w:rPr>
        <w:t>恒久收入假定下的消费函数理论</w:t>
      </w:r>
      <w:r>
        <w:rPr>
          <w:rFonts w:hint="eastAsia"/>
          <w:color w:val="000000" w:themeColor="text1"/>
          <w:szCs w:val="21"/>
        </w:rPr>
        <w:t>：</w:t>
      </w:r>
    </w:p>
    <w:p w14:paraId="38D345E3" w14:textId="601C5597" w:rsidR="0087309E" w:rsidRDefault="00A419E3" w:rsidP="00D62136">
      <w:pPr>
        <w:rPr>
          <w:color w:val="000000" w:themeColor="text1"/>
          <w:szCs w:val="21"/>
        </w:rPr>
      </w:pPr>
      <w:r>
        <w:rPr>
          <w:color w:val="000000" w:themeColor="text1"/>
          <w:szCs w:val="21"/>
        </w:rPr>
        <w:t>I.</w:t>
      </w:r>
      <w:r>
        <w:rPr>
          <w:rFonts w:hint="eastAsia"/>
          <w:color w:val="000000" w:themeColor="text1"/>
          <w:szCs w:val="21"/>
        </w:rPr>
        <w:t>概述：</w:t>
      </w:r>
      <w:r w:rsidRPr="00A419E3">
        <w:rPr>
          <w:rFonts w:hint="eastAsia"/>
          <w:color w:val="000000" w:themeColor="text1"/>
          <w:szCs w:val="21"/>
        </w:rPr>
        <w:t>弗里德曼的消费函数理论</w:t>
      </w:r>
    </w:p>
    <w:p w14:paraId="38D07DE6" w14:textId="0CA0F8B9" w:rsidR="00A419E3" w:rsidRDefault="00A419E3" w:rsidP="00D62136">
      <w:pPr>
        <w:rPr>
          <w:color w:val="000000" w:themeColor="text1"/>
          <w:szCs w:val="21"/>
        </w:rPr>
      </w:pPr>
      <w:r>
        <w:rPr>
          <w:rFonts w:hint="eastAsia"/>
          <w:color w:val="000000" w:themeColor="text1"/>
          <w:szCs w:val="21"/>
        </w:rPr>
        <w:t>I</w:t>
      </w:r>
      <w:r>
        <w:rPr>
          <w:color w:val="000000" w:themeColor="text1"/>
          <w:szCs w:val="21"/>
        </w:rPr>
        <w:t>I.</w:t>
      </w:r>
      <w:r w:rsidRPr="00A419E3">
        <w:rPr>
          <w:rFonts w:hint="eastAsia"/>
        </w:rPr>
        <w:t xml:space="preserve"> </w:t>
      </w:r>
      <w:r w:rsidRPr="00A419E3">
        <w:rPr>
          <w:rFonts w:hint="eastAsia"/>
          <w:color w:val="000000" w:themeColor="text1"/>
          <w:szCs w:val="21"/>
        </w:rPr>
        <w:t>恒久性收入</w:t>
      </w:r>
      <w:r>
        <w:rPr>
          <w:rFonts w:hint="eastAsia"/>
          <w:color w:val="000000" w:themeColor="text1"/>
          <w:szCs w:val="21"/>
        </w:rPr>
        <w:t>的概念：</w:t>
      </w:r>
      <w:r w:rsidRPr="00A419E3">
        <w:rPr>
          <w:rFonts w:hint="eastAsia"/>
          <w:color w:val="000000" w:themeColor="text1"/>
          <w:szCs w:val="21"/>
        </w:rPr>
        <w:t>是指人们在较长时期内取得的平均收入，它区别于带有偶然性的即时性收入，是—种比较稳定的收入。</w:t>
      </w:r>
    </w:p>
    <w:p w14:paraId="3CECB821" w14:textId="71A44EA3" w:rsidR="00A419E3" w:rsidRDefault="00A419E3" w:rsidP="00D62136">
      <w:pPr>
        <w:rPr>
          <w:color w:val="000000" w:themeColor="text1"/>
          <w:szCs w:val="21"/>
        </w:rPr>
      </w:pPr>
      <w:r>
        <w:rPr>
          <w:color w:val="000000" w:themeColor="text1"/>
          <w:szCs w:val="21"/>
        </w:rPr>
        <w:t>III.</w:t>
      </w:r>
      <w:r w:rsidR="00B82901">
        <w:rPr>
          <w:rFonts w:hint="eastAsia"/>
          <w:color w:val="000000" w:themeColor="text1"/>
          <w:szCs w:val="21"/>
        </w:rPr>
        <w:t>主要内容：</w:t>
      </w:r>
      <w:r w:rsidR="00B82901" w:rsidRPr="00B82901">
        <w:rPr>
          <w:rFonts w:hint="eastAsia"/>
          <w:color w:val="000000" w:themeColor="text1"/>
          <w:szCs w:val="21"/>
        </w:rPr>
        <w:t>消费者的消费支出不是由他的现期收入决定的，而是由他的恒久收入决定的。</w:t>
      </w:r>
      <w:r w:rsidR="00B82901" w:rsidRPr="00B82901">
        <w:rPr>
          <w:rFonts w:hint="eastAsia"/>
          <w:color w:val="000000" w:themeColor="text1"/>
          <w:szCs w:val="21"/>
        </w:rPr>
        <w:lastRenderedPageBreak/>
        <w:t>也就是说，理性的消费者为了实现效</w:t>
      </w:r>
      <w:ins w:id="950" w:author="jiuming Lin" w:date="2019-07-01T15:33:00Z">
        <w:r w:rsidR="00B135B0">
          <w:rPr>
            <w:rFonts w:hint="eastAsia"/>
            <w:color w:val="000000" w:themeColor="text1"/>
            <w:szCs w:val="21"/>
          </w:rPr>
          <w:t>用</w:t>
        </w:r>
      </w:ins>
      <w:del w:id="951" w:author="jiuming Lin" w:date="2019-07-01T15:33:00Z">
        <w:r w:rsidR="00B82901" w:rsidRPr="00B82901" w:rsidDel="00B135B0">
          <w:rPr>
            <w:rFonts w:hint="eastAsia"/>
            <w:color w:val="000000" w:themeColor="text1"/>
            <w:szCs w:val="21"/>
          </w:rPr>
          <w:delText>应</w:delText>
        </w:r>
      </w:del>
      <w:r w:rsidR="00B82901" w:rsidRPr="00B82901">
        <w:rPr>
          <w:rFonts w:hint="eastAsia"/>
          <w:color w:val="000000" w:themeColor="text1"/>
          <w:szCs w:val="21"/>
        </w:rPr>
        <w:t>最大化，不是根据现期的暂时性收入，而是根据长期中能保持的收入水平即持久收入水平来作出消费决策的。</w:t>
      </w:r>
    </w:p>
    <w:p w14:paraId="4C427FB7" w14:textId="481C2CBD" w:rsidR="00B82901" w:rsidRDefault="00B82901" w:rsidP="00D62136">
      <w:pPr>
        <w:rPr>
          <w:color w:val="000000" w:themeColor="text1"/>
          <w:szCs w:val="21"/>
        </w:rPr>
      </w:pPr>
      <w:r>
        <w:rPr>
          <w:rFonts w:hint="eastAsia"/>
          <w:color w:val="000000" w:themeColor="text1"/>
          <w:szCs w:val="21"/>
        </w:rPr>
        <w:t>I</w:t>
      </w:r>
      <w:r>
        <w:rPr>
          <w:color w:val="000000" w:themeColor="text1"/>
          <w:szCs w:val="21"/>
        </w:rPr>
        <w:t>V.</w:t>
      </w:r>
      <w:r>
        <w:rPr>
          <w:rFonts w:hint="eastAsia"/>
          <w:color w:val="000000" w:themeColor="text1"/>
          <w:szCs w:val="21"/>
        </w:rPr>
        <w:t>恒久收入公式：</w:t>
      </w:r>
      <w:r w:rsidR="00740360">
        <w:rPr>
          <w:color w:val="000000" w:themeColor="text1"/>
          <w:szCs w:val="21"/>
          <w:highlight w:val="yellow"/>
        </w:rPr>
        <w:t xml:space="preserve"> </w:t>
      </w:r>
      <w:r w:rsidR="00740360" w:rsidRPr="00740360">
        <w:rPr>
          <w:noProof/>
          <w:highlight w:val="yellow"/>
        </w:rPr>
        <w:drawing>
          <wp:inline distT="0" distB="0" distL="0" distR="0" wp14:anchorId="5D70D0A1" wp14:editId="2A279A57">
            <wp:extent cx="4091908" cy="586740"/>
            <wp:effectExtent l="0" t="0" r="444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6960" cy="606105"/>
                    </a:xfrm>
                    <a:prstGeom prst="rect">
                      <a:avLst/>
                    </a:prstGeom>
                  </pic:spPr>
                </pic:pic>
              </a:graphicData>
            </a:graphic>
          </wp:inline>
        </w:drawing>
      </w:r>
    </w:p>
    <w:p w14:paraId="70552CA8" w14:textId="648B5E19" w:rsidR="00740360" w:rsidRDefault="00740360" w:rsidP="00D62136">
      <w:pPr>
        <w:rPr>
          <w:color w:val="000000" w:themeColor="text1"/>
          <w:szCs w:val="21"/>
        </w:rPr>
      </w:pPr>
      <w:r>
        <w:rPr>
          <w:rFonts w:hint="eastAsia"/>
          <w:color w:val="000000" w:themeColor="text1"/>
          <w:szCs w:val="21"/>
        </w:rPr>
        <w:t>④</w:t>
      </w:r>
      <w:r w:rsidRPr="00AA7BA5">
        <w:rPr>
          <w:rFonts w:hint="eastAsia"/>
          <w:color w:val="FF0000"/>
          <w:szCs w:val="21"/>
          <w:rPrChange w:id="952" w:author="jiuming Lin" w:date="2019-07-01T15:35:00Z">
            <w:rPr>
              <w:rFonts w:hint="eastAsia"/>
              <w:color w:val="000000" w:themeColor="text1"/>
              <w:szCs w:val="21"/>
            </w:rPr>
          </w:rPrChange>
        </w:rPr>
        <w:t>生命周期假说的消费函数理论</w:t>
      </w:r>
      <w:r>
        <w:rPr>
          <w:rFonts w:hint="eastAsia"/>
          <w:color w:val="000000" w:themeColor="text1"/>
          <w:szCs w:val="21"/>
        </w:rPr>
        <w:t>：</w:t>
      </w:r>
    </w:p>
    <w:p w14:paraId="4E9F5606" w14:textId="5BE6CCDB" w:rsidR="00740360" w:rsidRDefault="00740360" w:rsidP="00D62136">
      <w:pPr>
        <w:rPr>
          <w:color w:val="000000" w:themeColor="text1"/>
          <w:szCs w:val="21"/>
        </w:rPr>
      </w:pPr>
      <w:r>
        <w:rPr>
          <w:rFonts w:hint="eastAsia"/>
          <w:color w:val="000000" w:themeColor="text1"/>
          <w:szCs w:val="21"/>
        </w:rPr>
        <w:t>I</w:t>
      </w:r>
      <w:r>
        <w:rPr>
          <w:color w:val="000000" w:themeColor="text1"/>
          <w:szCs w:val="21"/>
        </w:rPr>
        <w:t>.</w:t>
      </w:r>
      <w:r>
        <w:rPr>
          <w:rFonts w:hint="eastAsia"/>
          <w:color w:val="000000" w:themeColor="text1"/>
          <w:szCs w:val="21"/>
        </w:rPr>
        <w:t>概述：莫迪利安尼、安多和布隆贝格</w:t>
      </w:r>
      <w:r w:rsidRPr="00A419E3">
        <w:rPr>
          <w:rFonts w:hint="eastAsia"/>
          <w:color w:val="000000" w:themeColor="text1"/>
          <w:szCs w:val="21"/>
        </w:rPr>
        <w:t>的消费函数理论</w:t>
      </w:r>
    </w:p>
    <w:p w14:paraId="39A029AB" w14:textId="074F849F" w:rsidR="007739AC" w:rsidRDefault="007739AC" w:rsidP="00D62136">
      <w:pPr>
        <w:rPr>
          <w:color w:val="000000" w:themeColor="text1"/>
          <w:szCs w:val="21"/>
        </w:rPr>
      </w:pPr>
      <w:r>
        <w:rPr>
          <w:color w:val="000000" w:themeColor="text1"/>
          <w:szCs w:val="21"/>
        </w:rPr>
        <w:t>II.</w:t>
      </w:r>
      <w:r>
        <w:rPr>
          <w:rFonts w:hint="eastAsia"/>
          <w:color w:val="000000" w:themeColor="text1"/>
          <w:szCs w:val="21"/>
        </w:rPr>
        <w:t>假说前提：</w:t>
      </w:r>
    </w:p>
    <w:p w14:paraId="5D597011" w14:textId="3D241B55" w:rsidR="007739AC" w:rsidRDefault="007739AC" w:rsidP="00D62136">
      <w:pPr>
        <w:rPr>
          <w:color w:val="000000" w:themeColor="text1"/>
          <w:szCs w:val="21"/>
        </w:rPr>
      </w:pPr>
      <w:r>
        <w:rPr>
          <w:rFonts w:hint="eastAsia"/>
          <w:color w:val="000000" w:themeColor="text1"/>
          <w:szCs w:val="21"/>
        </w:rPr>
        <w:t>i</w:t>
      </w:r>
      <w:r>
        <w:rPr>
          <w:color w:val="000000" w:themeColor="text1"/>
          <w:szCs w:val="21"/>
        </w:rPr>
        <w:t>.</w:t>
      </w:r>
      <w:r w:rsidRPr="007739AC">
        <w:rPr>
          <w:rFonts w:hint="eastAsia"/>
        </w:rPr>
        <w:t xml:space="preserve"> </w:t>
      </w:r>
      <w:r w:rsidRPr="007739AC">
        <w:rPr>
          <w:rFonts w:hint="eastAsia"/>
          <w:color w:val="000000" w:themeColor="text1"/>
          <w:szCs w:val="21"/>
        </w:rPr>
        <w:t>消费者是理性的，能以合理的方式使用自已的收入，进行消费</w:t>
      </w:r>
      <w:r w:rsidRPr="007739AC">
        <w:rPr>
          <w:color w:val="000000" w:themeColor="text1"/>
          <w:szCs w:val="21"/>
        </w:rPr>
        <w:t>;</w:t>
      </w:r>
      <w:r>
        <w:rPr>
          <w:rFonts w:hint="eastAsia"/>
          <w:color w:val="000000" w:themeColor="text1"/>
          <w:szCs w:val="21"/>
        </w:rPr>
        <w:t>。</w:t>
      </w:r>
    </w:p>
    <w:p w14:paraId="28757E49" w14:textId="7A7FC82F" w:rsidR="007739AC" w:rsidRDefault="007739AC" w:rsidP="00D62136">
      <w:pPr>
        <w:rPr>
          <w:color w:val="000000" w:themeColor="text1"/>
          <w:szCs w:val="21"/>
        </w:rPr>
      </w:pPr>
      <w:r>
        <w:rPr>
          <w:rFonts w:hint="eastAsia"/>
          <w:color w:val="000000" w:themeColor="text1"/>
          <w:szCs w:val="21"/>
        </w:rPr>
        <w:t>i</w:t>
      </w:r>
      <w:r>
        <w:rPr>
          <w:color w:val="000000" w:themeColor="text1"/>
          <w:szCs w:val="21"/>
        </w:rPr>
        <w:t>i.</w:t>
      </w:r>
      <w:r w:rsidRPr="007739AC">
        <w:rPr>
          <w:rFonts w:hint="eastAsia"/>
        </w:rPr>
        <w:t xml:space="preserve"> </w:t>
      </w:r>
      <w:r w:rsidRPr="007739AC">
        <w:rPr>
          <w:rFonts w:hint="eastAsia"/>
          <w:color w:val="000000" w:themeColor="text1"/>
          <w:szCs w:val="21"/>
        </w:rPr>
        <w:t>消费者行为的唯一目标是实现效用最大化。这样，理性的消费者将根据效用最大化的原则使用一生的收入，安排一生的消费与储蓄，使一生中的收入等于消费。</w:t>
      </w:r>
    </w:p>
    <w:p w14:paraId="69E1C2B7" w14:textId="155BCAF6" w:rsidR="00B53F44" w:rsidRDefault="00B53F44" w:rsidP="00B53F44">
      <w:pPr>
        <w:rPr>
          <w:color w:val="000000" w:themeColor="text1"/>
          <w:szCs w:val="21"/>
        </w:rPr>
      </w:pPr>
      <w:r>
        <w:rPr>
          <w:rFonts w:hint="eastAsia"/>
          <w:color w:val="000000" w:themeColor="text1"/>
          <w:szCs w:val="21"/>
        </w:rPr>
        <w:t>I</w:t>
      </w:r>
      <w:r>
        <w:rPr>
          <w:color w:val="000000" w:themeColor="text1"/>
          <w:szCs w:val="21"/>
        </w:rPr>
        <w:t>II.</w:t>
      </w:r>
      <w:r>
        <w:rPr>
          <w:rFonts w:hint="eastAsia"/>
          <w:color w:val="000000" w:themeColor="text1"/>
          <w:szCs w:val="21"/>
        </w:rPr>
        <w:t>主要内容：</w:t>
      </w:r>
    </w:p>
    <w:p w14:paraId="3198DDBC" w14:textId="1668FE27" w:rsidR="00B53F44" w:rsidRPr="00B53F44" w:rsidRDefault="00B53F44" w:rsidP="00B53F44">
      <w:pPr>
        <w:ind w:firstLineChars="200" w:firstLine="420"/>
        <w:rPr>
          <w:color w:val="000000" w:themeColor="text1"/>
          <w:szCs w:val="21"/>
        </w:rPr>
      </w:pPr>
      <w:r w:rsidRPr="00B53F44">
        <w:rPr>
          <w:rFonts w:hint="eastAsia"/>
          <w:color w:val="000000" w:themeColor="text1"/>
          <w:szCs w:val="21"/>
        </w:rPr>
        <w:t>生命周期假说将人的一生分为年轻时期、中年时期和老年时期三个阶段。年轻和中年时期阶段，老年时期是退休以后的阶段。</w:t>
      </w:r>
    </w:p>
    <w:p w14:paraId="3DDDF0F7" w14:textId="5150E367" w:rsidR="00B53F44" w:rsidRPr="00B53F44" w:rsidRDefault="00B53F44" w:rsidP="00B53F44">
      <w:pPr>
        <w:rPr>
          <w:color w:val="000000" w:themeColor="text1"/>
          <w:szCs w:val="21"/>
        </w:rPr>
      </w:pPr>
      <w:r w:rsidRPr="00B53F44">
        <w:rPr>
          <w:rFonts w:hint="eastAsia"/>
          <w:color w:val="000000" w:themeColor="text1"/>
          <w:szCs w:val="21"/>
        </w:rPr>
        <w:t xml:space="preserve">　　一般来说，在年轻时期，家庭收入低，但因为未来收入会增加，因此，在这一阶段，往往会把家庭收入的绝大部分用于消费，有时甚至举债消费，导致消费大于收入。</w:t>
      </w:r>
    </w:p>
    <w:p w14:paraId="620939FE" w14:textId="2C8CD1EC" w:rsidR="00B53F44" w:rsidRPr="00B53F44" w:rsidRDefault="00B53F44" w:rsidP="00B53F44">
      <w:pPr>
        <w:rPr>
          <w:color w:val="000000" w:themeColor="text1"/>
          <w:szCs w:val="21"/>
        </w:rPr>
      </w:pPr>
      <w:r w:rsidRPr="00B53F44">
        <w:rPr>
          <w:rFonts w:hint="eastAsia"/>
          <w:color w:val="000000" w:themeColor="text1"/>
          <w:szCs w:val="21"/>
        </w:rPr>
        <w:t xml:space="preserve">　　进入中年阶段后，家庭收入会增加，但消费在收入中所占的比例会降低，收入大于消费，因为一方面要偿还青年阶段的负债，另一方面还要把一部分收入储蓄起来用于防老。</w:t>
      </w:r>
    </w:p>
    <w:p w14:paraId="6939F809" w14:textId="011BAAB2" w:rsidR="00B53F44" w:rsidRDefault="00B53F44" w:rsidP="00B53F44">
      <w:pPr>
        <w:ind w:firstLine="420"/>
        <w:rPr>
          <w:color w:val="000000" w:themeColor="text1"/>
          <w:szCs w:val="21"/>
        </w:rPr>
      </w:pPr>
      <w:r w:rsidRPr="00B53F44">
        <w:rPr>
          <w:rFonts w:hint="eastAsia"/>
          <w:color w:val="000000" w:themeColor="text1"/>
          <w:szCs w:val="21"/>
        </w:rPr>
        <w:t>退休以后，收入下降，消费又会超过收入。因此，在人的生命周期的不同阶段，收入和消费的关系，消费在收入中所占的比例不是不变的。</w:t>
      </w:r>
    </w:p>
    <w:p w14:paraId="0490624E" w14:textId="1352BBBD" w:rsidR="00B53F44" w:rsidRDefault="00B53F44" w:rsidP="00B53F44">
      <w:pPr>
        <w:rPr>
          <w:color w:val="000000" w:themeColor="text1"/>
          <w:szCs w:val="21"/>
        </w:rPr>
      </w:pPr>
      <w:r>
        <w:rPr>
          <w:rFonts w:hint="eastAsia"/>
          <w:color w:val="000000" w:themeColor="text1"/>
          <w:szCs w:val="21"/>
        </w:rPr>
        <w:t>I</w:t>
      </w:r>
      <w:r>
        <w:rPr>
          <w:color w:val="000000" w:themeColor="text1"/>
          <w:szCs w:val="21"/>
        </w:rPr>
        <w:t>V.</w:t>
      </w:r>
      <w:r>
        <w:rPr>
          <w:rFonts w:hint="eastAsia"/>
          <w:color w:val="000000" w:themeColor="text1"/>
          <w:szCs w:val="21"/>
        </w:rPr>
        <w:t>公式：</w:t>
      </w:r>
      <w:r>
        <w:rPr>
          <w:rFonts w:hint="eastAsia"/>
          <w:color w:val="000000" w:themeColor="text1"/>
          <w:szCs w:val="21"/>
          <w:highlight w:val="yellow"/>
        </w:rPr>
        <w:t xml:space="preserve"> </w:t>
      </w:r>
      <w:r w:rsidRPr="00B53F44">
        <w:rPr>
          <w:noProof/>
          <w:highlight w:val="yellow"/>
        </w:rPr>
        <w:drawing>
          <wp:inline distT="0" distB="0" distL="0" distR="0" wp14:anchorId="32BD8986" wp14:editId="61556837">
            <wp:extent cx="4475171" cy="906780"/>
            <wp:effectExtent l="0" t="0" r="190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9900" cy="911791"/>
                    </a:xfrm>
                    <a:prstGeom prst="rect">
                      <a:avLst/>
                    </a:prstGeom>
                  </pic:spPr>
                </pic:pic>
              </a:graphicData>
            </a:graphic>
          </wp:inline>
        </w:drawing>
      </w:r>
      <w:r>
        <w:rPr>
          <w:color w:val="000000" w:themeColor="text1"/>
          <w:szCs w:val="21"/>
        </w:rPr>
        <w:t xml:space="preserve"> </w:t>
      </w:r>
    </w:p>
    <w:p w14:paraId="23DA7B37" w14:textId="278D8D74" w:rsidR="00B53F44" w:rsidRDefault="00B53F44" w:rsidP="00B53F44">
      <w:pPr>
        <w:rPr>
          <w:color w:val="000000" w:themeColor="text1"/>
          <w:szCs w:val="21"/>
        </w:rPr>
      </w:pPr>
      <w:r>
        <w:rPr>
          <w:rFonts w:hint="eastAsia"/>
          <w:color w:val="000000" w:themeColor="text1"/>
          <w:szCs w:val="21"/>
        </w:rPr>
        <w:t>V</w:t>
      </w:r>
      <w:r>
        <w:rPr>
          <w:color w:val="000000" w:themeColor="text1"/>
          <w:szCs w:val="21"/>
        </w:rPr>
        <w:t>.</w:t>
      </w:r>
      <w:r>
        <w:rPr>
          <w:rFonts w:hint="eastAsia"/>
          <w:color w:val="000000" w:themeColor="text1"/>
          <w:szCs w:val="21"/>
        </w:rPr>
        <w:t>与</w:t>
      </w:r>
      <w:r w:rsidRPr="00B53F44">
        <w:rPr>
          <w:rFonts w:hint="eastAsia"/>
          <w:color w:val="000000" w:themeColor="text1"/>
          <w:szCs w:val="21"/>
        </w:rPr>
        <w:t>恒久收入消费函数理论</w:t>
      </w:r>
      <w:r>
        <w:rPr>
          <w:rFonts w:hint="eastAsia"/>
          <w:color w:val="000000" w:themeColor="text1"/>
          <w:szCs w:val="21"/>
        </w:rPr>
        <w:t>的不同点：</w:t>
      </w:r>
      <w:r w:rsidRPr="00B53F44">
        <w:rPr>
          <w:rFonts w:hint="eastAsia"/>
          <w:color w:val="000000" w:themeColor="text1"/>
          <w:szCs w:val="21"/>
        </w:rPr>
        <w:t>侧重点不同。</w:t>
      </w:r>
      <w:r>
        <w:rPr>
          <w:rFonts w:hint="eastAsia"/>
          <w:color w:val="000000" w:themeColor="text1"/>
          <w:szCs w:val="21"/>
        </w:rPr>
        <w:t>即</w:t>
      </w:r>
      <w:r w:rsidRPr="00B53F44">
        <w:rPr>
          <w:rFonts w:hint="eastAsia"/>
          <w:color w:val="000000" w:themeColor="text1"/>
          <w:szCs w:val="21"/>
        </w:rPr>
        <w:t>生命周期消费函数理论侧重储蓄动机及财富的作用</w:t>
      </w:r>
      <w:r>
        <w:rPr>
          <w:rFonts w:hint="eastAsia"/>
          <w:color w:val="000000" w:themeColor="text1"/>
          <w:szCs w:val="21"/>
        </w:rPr>
        <w:t>；</w:t>
      </w:r>
      <w:r w:rsidRPr="00B53F44">
        <w:rPr>
          <w:rFonts w:hint="eastAsia"/>
          <w:color w:val="000000" w:themeColor="text1"/>
          <w:szCs w:val="21"/>
        </w:rPr>
        <w:t>恒久收入消费函数理论侧重个人的预测与计划。</w:t>
      </w:r>
    </w:p>
    <w:p w14:paraId="50248235" w14:textId="4EEEF903" w:rsidR="00B53F44" w:rsidRDefault="00B53F44" w:rsidP="00B53F44">
      <w:pPr>
        <w:rPr>
          <w:color w:val="000000" w:themeColor="text1"/>
          <w:szCs w:val="21"/>
        </w:rPr>
      </w:pPr>
      <w:r>
        <w:rPr>
          <w:color w:val="000000" w:themeColor="text1"/>
          <w:szCs w:val="21"/>
        </w:rPr>
        <w:t>VI.</w:t>
      </w:r>
      <w:r w:rsidRPr="00B53F44">
        <w:rPr>
          <w:rFonts w:hint="eastAsia"/>
          <w:color w:val="000000" w:themeColor="text1"/>
          <w:szCs w:val="21"/>
        </w:rPr>
        <w:t xml:space="preserve"> </w:t>
      </w:r>
      <w:r>
        <w:rPr>
          <w:rFonts w:hint="eastAsia"/>
          <w:color w:val="000000" w:themeColor="text1"/>
          <w:szCs w:val="21"/>
        </w:rPr>
        <w:t>与</w:t>
      </w:r>
      <w:r w:rsidRPr="00B53F44">
        <w:rPr>
          <w:rFonts w:hint="eastAsia"/>
          <w:color w:val="000000" w:themeColor="text1"/>
          <w:szCs w:val="21"/>
        </w:rPr>
        <w:t>恒久收入消费函数理论</w:t>
      </w:r>
      <w:r>
        <w:rPr>
          <w:rFonts w:hint="eastAsia"/>
          <w:color w:val="000000" w:themeColor="text1"/>
          <w:szCs w:val="21"/>
        </w:rPr>
        <w:t>的相同点：</w:t>
      </w:r>
    </w:p>
    <w:p w14:paraId="5B506344" w14:textId="2E28431B" w:rsidR="00B53F44" w:rsidRDefault="00B53F44" w:rsidP="00B53F44">
      <w:pPr>
        <w:rPr>
          <w:color w:val="000000" w:themeColor="text1"/>
          <w:szCs w:val="21"/>
        </w:rPr>
      </w:pPr>
      <w:r>
        <w:rPr>
          <w:color w:val="000000" w:themeColor="text1"/>
          <w:szCs w:val="21"/>
        </w:rPr>
        <w:t>i.</w:t>
      </w:r>
      <w:r w:rsidRPr="00B53F44">
        <w:rPr>
          <w:rFonts w:hint="eastAsia"/>
        </w:rPr>
        <w:t xml:space="preserve"> </w:t>
      </w:r>
      <w:r w:rsidRPr="00B53F44">
        <w:rPr>
          <w:rFonts w:hint="eastAsia"/>
          <w:color w:val="000000" w:themeColor="text1"/>
          <w:szCs w:val="21"/>
        </w:rPr>
        <w:t>消费函数不仅限于与现期收入相联系</w:t>
      </w:r>
      <w:r>
        <w:rPr>
          <w:rFonts w:hint="eastAsia"/>
          <w:color w:val="000000" w:themeColor="text1"/>
          <w:szCs w:val="21"/>
        </w:rPr>
        <w:t>。</w:t>
      </w:r>
    </w:p>
    <w:p w14:paraId="6AA5D945" w14:textId="6BD3FAD6" w:rsidR="00B53F44" w:rsidRDefault="00B53F44" w:rsidP="00B53F44">
      <w:pPr>
        <w:rPr>
          <w:color w:val="000000" w:themeColor="text1"/>
          <w:szCs w:val="21"/>
        </w:rPr>
      </w:pPr>
      <w:r>
        <w:rPr>
          <w:rFonts w:hint="eastAsia"/>
          <w:color w:val="000000" w:themeColor="text1"/>
          <w:szCs w:val="21"/>
        </w:rPr>
        <w:t>i</w:t>
      </w:r>
      <w:r>
        <w:rPr>
          <w:color w:val="000000" w:themeColor="text1"/>
          <w:szCs w:val="21"/>
        </w:rPr>
        <w:t>i.</w:t>
      </w:r>
      <w:r w:rsidRPr="00B53F44">
        <w:rPr>
          <w:rFonts w:hint="eastAsia"/>
        </w:rPr>
        <w:t xml:space="preserve"> </w:t>
      </w:r>
      <w:r w:rsidRPr="00B53F44">
        <w:rPr>
          <w:rFonts w:hint="eastAsia"/>
          <w:color w:val="000000" w:themeColor="text1"/>
          <w:szCs w:val="21"/>
        </w:rPr>
        <w:t>暂时和偶然的收入变化对消费倾向影响小</w:t>
      </w:r>
      <w:r>
        <w:rPr>
          <w:rFonts w:hint="eastAsia"/>
          <w:color w:val="000000" w:themeColor="text1"/>
          <w:szCs w:val="21"/>
        </w:rPr>
        <w:t>。</w:t>
      </w:r>
    </w:p>
    <w:p w14:paraId="5B2FD57D" w14:textId="60FE82B1" w:rsidR="00B53F44" w:rsidRDefault="00B53F44" w:rsidP="00B53F44">
      <w:pPr>
        <w:rPr>
          <w:color w:val="000000" w:themeColor="text1"/>
          <w:szCs w:val="21"/>
        </w:rPr>
      </w:pPr>
      <w:r>
        <w:rPr>
          <w:rFonts w:hint="eastAsia"/>
          <w:color w:val="000000" w:themeColor="text1"/>
          <w:szCs w:val="21"/>
        </w:rPr>
        <w:t>i</w:t>
      </w:r>
      <w:r>
        <w:rPr>
          <w:color w:val="000000" w:themeColor="text1"/>
          <w:szCs w:val="21"/>
        </w:rPr>
        <w:t>ii.</w:t>
      </w:r>
      <w:r w:rsidRPr="00B53F44">
        <w:rPr>
          <w:rFonts w:hint="eastAsia"/>
        </w:rPr>
        <w:t xml:space="preserve"> </w:t>
      </w:r>
      <w:r w:rsidRPr="00B53F44">
        <w:rPr>
          <w:rFonts w:hint="eastAsia"/>
          <w:color w:val="000000" w:themeColor="text1"/>
          <w:szCs w:val="21"/>
        </w:rPr>
        <w:t>临时性税收政策对消费影响小</w:t>
      </w:r>
      <w:r>
        <w:rPr>
          <w:rFonts w:hint="eastAsia"/>
          <w:color w:val="000000" w:themeColor="text1"/>
          <w:szCs w:val="21"/>
        </w:rPr>
        <w:t>。</w:t>
      </w:r>
    </w:p>
    <w:p w14:paraId="446E8CC0" w14:textId="601A869A" w:rsidR="00A05DB7" w:rsidRDefault="00A05DB7" w:rsidP="00B53F44">
      <w:pPr>
        <w:rPr>
          <w:color w:val="000000" w:themeColor="text1"/>
          <w:szCs w:val="21"/>
        </w:rPr>
      </w:pPr>
    </w:p>
    <w:p w14:paraId="28B00128" w14:textId="01FD57FF" w:rsidR="00A05DB7" w:rsidRPr="00A55A16" w:rsidRDefault="00A05DB7" w:rsidP="00B53F44">
      <w:pPr>
        <w:rPr>
          <w:b/>
          <w:color w:val="000000" w:themeColor="text1"/>
          <w:szCs w:val="21"/>
          <w:shd w:val="pct15" w:color="auto" w:fill="FFFFFF"/>
          <w:rPrChange w:id="953" w:author="jiuming Lin" w:date="2019-06-29T18:09:00Z">
            <w:rPr>
              <w:b/>
              <w:color w:val="000000" w:themeColor="text1"/>
              <w:szCs w:val="21"/>
            </w:rPr>
          </w:rPrChange>
        </w:rPr>
      </w:pPr>
      <w:r w:rsidRPr="00A55A16">
        <w:rPr>
          <w:rFonts w:hint="eastAsia"/>
          <w:b/>
          <w:color w:val="000000" w:themeColor="text1"/>
          <w:szCs w:val="21"/>
          <w:shd w:val="pct15" w:color="auto" w:fill="FFFFFF"/>
          <w:rPrChange w:id="954" w:author="jiuming Lin" w:date="2019-06-29T18:09:00Z">
            <w:rPr>
              <w:rFonts w:hint="eastAsia"/>
              <w:b/>
              <w:color w:val="000000" w:themeColor="text1"/>
              <w:szCs w:val="21"/>
            </w:rPr>
          </w:rPrChange>
        </w:rPr>
        <w:t>三、投资</w:t>
      </w:r>
    </w:p>
    <w:p w14:paraId="59977E83" w14:textId="6A212E9E" w:rsidR="00A05DB7" w:rsidRPr="00A55A16" w:rsidRDefault="00A05DB7" w:rsidP="00B53F44">
      <w:pPr>
        <w:rPr>
          <w:color w:val="000000" w:themeColor="text1"/>
          <w:szCs w:val="21"/>
          <w:shd w:val="pct15" w:color="auto" w:fill="FFFFFF"/>
          <w:rPrChange w:id="955" w:author="jiuming Lin" w:date="2019-06-29T18:09:00Z">
            <w:rPr>
              <w:color w:val="000000" w:themeColor="text1"/>
              <w:szCs w:val="21"/>
            </w:rPr>
          </w:rPrChange>
        </w:rPr>
      </w:pPr>
      <w:r w:rsidRPr="00A55A16">
        <w:rPr>
          <w:color w:val="000000" w:themeColor="text1"/>
          <w:szCs w:val="21"/>
          <w:shd w:val="pct15" w:color="auto" w:fill="FFFFFF"/>
          <w:rPrChange w:id="956" w:author="jiuming Lin" w:date="2019-06-29T18:09:00Z">
            <w:rPr>
              <w:color w:val="000000" w:themeColor="text1"/>
              <w:szCs w:val="21"/>
            </w:rPr>
          </w:rPrChange>
        </w:rPr>
        <w:t>1.投资的经济学含义：</w:t>
      </w:r>
      <w:r w:rsidR="002E02C0" w:rsidRPr="00A55A16">
        <w:rPr>
          <w:rFonts w:hint="eastAsia"/>
          <w:color w:val="FF0000"/>
          <w:szCs w:val="21"/>
          <w:u w:val="single"/>
          <w:shd w:val="pct15" w:color="auto" w:fill="FFFFFF"/>
          <w:rPrChange w:id="957" w:author="jiuming Lin" w:date="2019-06-29T18:09:00Z">
            <w:rPr>
              <w:rFonts w:hint="eastAsia"/>
              <w:color w:val="FF0000"/>
              <w:szCs w:val="21"/>
              <w:u w:val="single"/>
            </w:rPr>
          </w:rPrChange>
        </w:rPr>
        <w:t>社会</w:t>
      </w:r>
      <w:r w:rsidRPr="00A55A16">
        <w:rPr>
          <w:rFonts w:hint="eastAsia"/>
          <w:color w:val="FF0000"/>
          <w:szCs w:val="21"/>
          <w:u w:val="single"/>
          <w:shd w:val="pct15" w:color="auto" w:fill="FFFFFF"/>
          <w:rPrChange w:id="958" w:author="jiuming Lin" w:date="2019-06-29T18:09:00Z">
            <w:rPr>
              <w:rFonts w:hint="eastAsia"/>
              <w:color w:val="FF0000"/>
              <w:szCs w:val="21"/>
              <w:u w:val="single"/>
            </w:rPr>
          </w:rPrChange>
        </w:rPr>
        <w:t>资本的形成。</w:t>
      </w:r>
    </w:p>
    <w:p w14:paraId="17A1EDCE" w14:textId="2E37EACD" w:rsidR="00DE7937" w:rsidRPr="00A55A16" w:rsidRDefault="00A05DB7" w:rsidP="00B53F44">
      <w:pPr>
        <w:rPr>
          <w:color w:val="00B050"/>
          <w:szCs w:val="21"/>
          <w:shd w:val="pct15" w:color="auto" w:fill="FFFFFF"/>
          <w:rPrChange w:id="959" w:author="jiuming Lin" w:date="2019-06-29T18:09:00Z">
            <w:rPr>
              <w:color w:val="00B050"/>
              <w:szCs w:val="21"/>
            </w:rPr>
          </w:rPrChange>
        </w:rPr>
      </w:pPr>
      <w:r w:rsidRPr="00A55A16">
        <w:rPr>
          <w:color w:val="00B050"/>
          <w:szCs w:val="21"/>
          <w:shd w:val="pct15" w:color="auto" w:fill="FFFFFF"/>
          <w:rPrChange w:id="960" w:author="jiuming Lin" w:date="2019-06-29T18:09:00Z">
            <w:rPr>
              <w:color w:val="00B050"/>
              <w:szCs w:val="21"/>
            </w:rPr>
          </w:rPrChange>
        </w:rPr>
        <w:t>#实业投资与金融投资有区别</w:t>
      </w:r>
      <w:r w:rsidR="002E02C0" w:rsidRPr="00A55A16">
        <w:rPr>
          <w:rFonts w:hint="eastAsia"/>
          <w:color w:val="00B050"/>
          <w:szCs w:val="21"/>
          <w:shd w:val="pct15" w:color="auto" w:fill="FFFFFF"/>
          <w:rPrChange w:id="961" w:author="jiuming Lin" w:date="2019-06-29T18:09:00Z">
            <w:rPr>
              <w:rFonts w:hint="eastAsia"/>
              <w:color w:val="00B050"/>
              <w:szCs w:val="21"/>
            </w:rPr>
          </w:rPrChange>
        </w:rPr>
        <w:t>：</w:t>
      </w:r>
      <w:r w:rsidR="002E02C0" w:rsidRPr="00A55A16">
        <w:rPr>
          <w:rFonts w:hint="eastAsia"/>
          <w:color w:val="00B050"/>
          <w:szCs w:val="21"/>
          <w:highlight w:val="yellow"/>
          <w:shd w:val="pct15" w:color="auto" w:fill="FFFFFF"/>
          <w:rPrChange w:id="962" w:author="jiuming Lin" w:date="2019-06-29T18:09:00Z">
            <w:rPr>
              <w:rFonts w:hint="eastAsia"/>
              <w:color w:val="00B050"/>
              <w:szCs w:val="21"/>
            </w:rPr>
          </w:rPrChange>
        </w:rPr>
        <w:t>购买证券、土地</w:t>
      </w:r>
      <w:r w:rsidR="00F16FD4" w:rsidRPr="00A55A16">
        <w:rPr>
          <w:rFonts w:hint="eastAsia"/>
          <w:color w:val="00B050"/>
          <w:szCs w:val="21"/>
          <w:highlight w:val="yellow"/>
          <w:shd w:val="pct15" w:color="auto" w:fill="FFFFFF"/>
          <w:rPrChange w:id="963" w:author="jiuming Lin" w:date="2019-06-29T18:09:00Z">
            <w:rPr>
              <w:rFonts w:hint="eastAsia"/>
              <w:color w:val="00B050"/>
              <w:szCs w:val="21"/>
            </w:rPr>
          </w:rPrChange>
        </w:rPr>
        <w:t>、</w:t>
      </w:r>
      <w:r w:rsidR="007D77A5" w:rsidRPr="00A55A16">
        <w:rPr>
          <w:rFonts w:hint="eastAsia"/>
          <w:color w:val="00B050"/>
          <w:szCs w:val="21"/>
          <w:highlight w:val="yellow"/>
          <w:shd w:val="pct15" w:color="auto" w:fill="FFFFFF"/>
          <w:rPrChange w:id="964" w:author="jiuming Lin" w:date="2019-06-29T18:09:00Z">
            <w:rPr>
              <w:rFonts w:hint="eastAsia"/>
              <w:color w:val="00B050"/>
              <w:szCs w:val="21"/>
            </w:rPr>
          </w:rPrChange>
        </w:rPr>
        <w:t>不动产炒作</w:t>
      </w:r>
      <w:r w:rsidR="00F16FD4" w:rsidRPr="00A55A16">
        <w:rPr>
          <w:rFonts w:hint="eastAsia"/>
          <w:color w:val="00B050"/>
          <w:szCs w:val="21"/>
          <w:highlight w:val="yellow"/>
          <w:shd w:val="pct15" w:color="auto" w:fill="FFFFFF"/>
          <w:rPrChange w:id="965" w:author="jiuming Lin" w:date="2019-06-29T18:09:00Z">
            <w:rPr>
              <w:rFonts w:hint="eastAsia"/>
              <w:color w:val="00B050"/>
              <w:szCs w:val="21"/>
            </w:rPr>
          </w:rPrChange>
        </w:rPr>
        <w:t>、古玩炒作</w:t>
      </w:r>
      <w:r w:rsidR="002E02C0" w:rsidRPr="00A55A16">
        <w:rPr>
          <w:rFonts w:hint="eastAsia"/>
          <w:color w:val="00B050"/>
          <w:szCs w:val="21"/>
          <w:highlight w:val="yellow"/>
          <w:shd w:val="pct15" w:color="auto" w:fill="FFFFFF"/>
          <w:rPrChange w:id="966" w:author="jiuming Lin" w:date="2019-06-29T18:09:00Z">
            <w:rPr>
              <w:rFonts w:hint="eastAsia"/>
              <w:color w:val="00B050"/>
              <w:szCs w:val="21"/>
            </w:rPr>
          </w:rPrChange>
        </w:rPr>
        <w:t>都不属于投资</w:t>
      </w:r>
      <w:r w:rsidR="002E02C0" w:rsidRPr="00A55A16">
        <w:rPr>
          <w:rFonts w:hint="eastAsia"/>
          <w:color w:val="00B050"/>
          <w:szCs w:val="21"/>
          <w:shd w:val="pct15" w:color="auto" w:fill="FFFFFF"/>
          <w:rPrChange w:id="967" w:author="jiuming Lin" w:date="2019-06-29T18:09:00Z">
            <w:rPr>
              <w:rFonts w:hint="eastAsia"/>
              <w:color w:val="00B050"/>
              <w:szCs w:val="21"/>
            </w:rPr>
          </w:rPrChange>
        </w:rPr>
        <w:t>。</w:t>
      </w:r>
      <w:r w:rsidR="00976B28" w:rsidRPr="00A55A16">
        <w:rPr>
          <w:rFonts w:hint="eastAsia"/>
          <w:color w:val="00B050"/>
          <w:szCs w:val="21"/>
          <w:shd w:val="pct15" w:color="auto" w:fill="FFFFFF"/>
          <w:rPrChange w:id="968" w:author="jiuming Lin" w:date="2019-06-29T18:09:00Z">
            <w:rPr>
              <w:rFonts w:hint="eastAsia"/>
              <w:color w:val="00B050"/>
              <w:szCs w:val="21"/>
            </w:rPr>
          </w:rPrChange>
        </w:rPr>
        <w:t>即宏观经济学只承认实体经济的投资。</w:t>
      </w:r>
    </w:p>
    <w:p w14:paraId="32378554" w14:textId="6D765B2E" w:rsidR="00482776" w:rsidRPr="00A55A16" w:rsidRDefault="00482776" w:rsidP="00B53F44">
      <w:pPr>
        <w:rPr>
          <w:color w:val="00B050"/>
          <w:szCs w:val="21"/>
          <w:shd w:val="pct15" w:color="auto" w:fill="FFFFFF"/>
          <w:rPrChange w:id="969" w:author="jiuming Lin" w:date="2019-06-29T18:09:00Z">
            <w:rPr>
              <w:color w:val="00B050"/>
              <w:szCs w:val="21"/>
            </w:rPr>
          </w:rPrChange>
        </w:rPr>
      </w:pPr>
      <w:r w:rsidRPr="00A55A16">
        <w:rPr>
          <w:color w:val="00B050"/>
          <w:szCs w:val="21"/>
          <w:shd w:val="pct15" w:color="auto" w:fill="FFFFFF"/>
          <w:rPrChange w:id="970" w:author="jiuming Lin" w:date="2019-06-29T18:09:00Z">
            <w:rPr>
              <w:color w:val="00B050"/>
              <w:szCs w:val="21"/>
            </w:rPr>
          </w:rPrChange>
        </w:rPr>
        <w:t>#</w:t>
      </w:r>
      <w:r w:rsidRPr="00A55A16">
        <w:rPr>
          <w:rFonts w:hint="eastAsia"/>
          <w:color w:val="FF0000"/>
          <w:szCs w:val="21"/>
          <w:shd w:val="pct15" w:color="auto" w:fill="FFFFFF"/>
          <w:rPrChange w:id="971" w:author="jiuming Lin" w:date="2019-06-29T18:09:00Z">
            <w:rPr>
              <w:rFonts w:hint="eastAsia"/>
              <w:color w:val="FF0000"/>
              <w:szCs w:val="21"/>
            </w:rPr>
          </w:rPrChange>
        </w:rPr>
        <w:t>研发费用</w:t>
      </w:r>
      <w:r w:rsidRPr="00A55A16">
        <w:rPr>
          <w:rFonts w:hint="eastAsia"/>
          <w:color w:val="00B050"/>
          <w:szCs w:val="21"/>
          <w:shd w:val="pct15" w:color="auto" w:fill="FFFFFF"/>
          <w:rPrChange w:id="972" w:author="jiuming Lin" w:date="2019-06-29T18:09:00Z">
            <w:rPr>
              <w:rFonts w:hint="eastAsia"/>
              <w:color w:val="00B050"/>
              <w:szCs w:val="21"/>
            </w:rPr>
          </w:rPrChange>
        </w:rPr>
        <w:t>属于投资</w:t>
      </w:r>
      <w:r w:rsidR="0023711E" w:rsidRPr="00A55A16">
        <w:rPr>
          <w:rFonts w:hint="eastAsia"/>
          <w:color w:val="00B050"/>
          <w:szCs w:val="21"/>
          <w:shd w:val="pct15" w:color="auto" w:fill="FFFFFF"/>
          <w:rPrChange w:id="973" w:author="jiuming Lin" w:date="2019-06-29T18:09:00Z">
            <w:rPr>
              <w:rFonts w:hint="eastAsia"/>
              <w:color w:val="00B050"/>
              <w:szCs w:val="21"/>
            </w:rPr>
          </w:rPrChange>
        </w:rPr>
        <w:t>，第一节所说的企业厂房和设备的增加，家庭住宅的购买也属于投资</w:t>
      </w:r>
      <w:r w:rsidRPr="00A55A16">
        <w:rPr>
          <w:rFonts w:hint="eastAsia"/>
          <w:color w:val="00B050"/>
          <w:szCs w:val="21"/>
          <w:shd w:val="pct15" w:color="auto" w:fill="FFFFFF"/>
          <w:rPrChange w:id="974" w:author="jiuming Lin" w:date="2019-06-29T18:09:00Z">
            <w:rPr>
              <w:rFonts w:hint="eastAsia"/>
              <w:color w:val="00B050"/>
              <w:szCs w:val="21"/>
            </w:rPr>
          </w:rPrChange>
        </w:rPr>
        <w:t>。</w:t>
      </w:r>
    </w:p>
    <w:p w14:paraId="55425752" w14:textId="56EB6C63" w:rsidR="00A05DB7" w:rsidRPr="00A55A16" w:rsidRDefault="00A05DB7" w:rsidP="00B53F44">
      <w:pPr>
        <w:rPr>
          <w:color w:val="000000" w:themeColor="text1"/>
          <w:szCs w:val="21"/>
          <w:shd w:val="pct15" w:color="auto" w:fill="FFFFFF"/>
          <w:rPrChange w:id="975" w:author="jiuming Lin" w:date="2019-06-29T18:09:00Z">
            <w:rPr>
              <w:color w:val="000000" w:themeColor="text1"/>
              <w:szCs w:val="21"/>
            </w:rPr>
          </w:rPrChange>
        </w:rPr>
      </w:pPr>
      <w:r w:rsidRPr="00A55A16">
        <w:rPr>
          <w:color w:val="000000" w:themeColor="text1"/>
          <w:szCs w:val="21"/>
          <w:shd w:val="pct15" w:color="auto" w:fill="FFFFFF"/>
          <w:rPrChange w:id="976" w:author="jiuming Lin" w:date="2019-06-29T18:09:00Z">
            <w:rPr>
              <w:color w:val="000000" w:themeColor="text1"/>
              <w:szCs w:val="21"/>
            </w:rPr>
          </w:rPrChange>
        </w:rPr>
        <w:t>2.投资的利益权衡：投资收益≥投资成本</w:t>
      </w:r>
    </w:p>
    <w:p w14:paraId="20A9F0C0" w14:textId="161D92F4" w:rsidR="00A05DB7" w:rsidRPr="00A55A16" w:rsidRDefault="00A05DB7" w:rsidP="00B53F44">
      <w:pPr>
        <w:rPr>
          <w:color w:val="000000" w:themeColor="text1"/>
          <w:szCs w:val="21"/>
          <w:shd w:val="pct15" w:color="auto" w:fill="FFFFFF"/>
          <w:rPrChange w:id="977" w:author="jiuming Lin" w:date="2019-06-29T18:09:00Z">
            <w:rPr>
              <w:color w:val="000000" w:themeColor="text1"/>
              <w:szCs w:val="21"/>
            </w:rPr>
          </w:rPrChange>
        </w:rPr>
      </w:pPr>
      <w:r w:rsidRPr="00A55A16">
        <w:rPr>
          <w:color w:val="000000" w:themeColor="text1"/>
          <w:szCs w:val="21"/>
          <w:shd w:val="pct15" w:color="auto" w:fill="FFFFFF"/>
          <w:rPrChange w:id="978" w:author="jiuming Lin" w:date="2019-06-29T18:09:00Z">
            <w:rPr>
              <w:color w:val="000000" w:themeColor="text1"/>
              <w:szCs w:val="21"/>
            </w:rPr>
          </w:rPrChange>
        </w:rPr>
        <w:t>3.</w:t>
      </w:r>
      <w:r w:rsidRPr="00A55A16">
        <w:rPr>
          <w:rFonts w:hint="eastAsia"/>
          <w:color w:val="FF0000"/>
          <w:szCs w:val="21"/>
          <w:shd w:val="pct15" w:color="auto" w:fill="FFFFFF"/>
          <w:rPrChange w:id="979" w:author="jiuming Lin" w:date="2019-06-29T18:09:00Z">
            <w:rPr>
              <w:rFonts w:hint="eastAsia"/>
              <w:color w:val="FF0000"/>
              <w:szCs w:val="21"/>
            </w:rPr>
          </w:rPrChange>
        </w:rPr>
        <w:t>资本边际效率</w:t>
      </w:r>
      <w:r w:rsidRPr="00A55A16">
        <w:rPr>
          <w:rFonts w:hint="eastAsia"/>
          <w:color w:val="000000" w:themeColor="text1"/>
          <w:szCs w:val="21"/>
          <w:shd w:val="pct15" w:color="auto" w:fill="FFFFFF"/>
          <w:rPrChange w:id="980" w:author="jiuming Lin" w:date="2019-06-29T18:09:00Z">
            <w:rPr>
              <w:rFonts w:hint="eastAsia"/>
              <w:color w:val="000000" w:themeColor="text1"/>
              <w:szCs w:val="21"/>
            </w:rPr>
          </w:rPrChange>
        </w:rPr>
        <w:t>（</w:t>
      </w:r>
      <w:r w:rsidRPr="00A55A16">
        <w:rPr>
          <w:color w:val="000000" w:themeColor="text1"/>
          <w:szCs w:val="21"/>
          <w:shd w:val="pct15" w:color="auto" w:fill="FFFFFF"/>
          <w:rPrChange w:id="981" w:author="jiuming Lin" w:date="2019-06-29T18:09:00Z">
            <w:rPr>
              <w:color w:val="000000" w:themeColor="text1"/>
              <w:szCs w:val="21"/>
            </w:rPr>
          </w:rPrChange>
        </w:rPr>
        <w:t>MEC</w:t>
      </w:r>
      <w:r w:rsidRPr="00A55A16">
        <w:rPr>
          <w:rFonts w:hint="eastAsia"/>
          <w:color w:val="000000" w:themeColor="text1"/>
          <w:szCs w:val="21"/>
          <w:shd w:val="pct15" w:color="auto" w:fill="FFFFFF"/>
          <w:rPrChange w:id="982" w:author="jiuming Lin" w:date="2019-06-29T18:09:00Z">
            <w:rPr>
              <w:rFonts w:hint="eastAsia"/>
              <w:color w:val="000000" w:themeColor="text1"/>
              <w:szCs w:val="21"/>
            </w:rPr>
          </w:rPrChange>
        </w:rPr>
        <w:t>）：</w:t>
      </w:r>
    </w:p>
    <w:p w14:paraId="21ABA97D" w14:textId="1C4BC13B" w:rsidR="00A05DB7" w:rsidRPr="00A55A16" w:rsidRDefault="008A4145" w:rsidP="00B53F44">
      <w:pPr>
        <w:rPr>
          <w:color w:val="000000" w:themeColor="text1"/>
          <w:szCs w:val="21"/>
          <w:u w:val="single"/>
          <w:shd w:val="pct15" w:color="auto" w:fill="FFFFFF"/>
          <w:rPrChange w:id="983" w:author="jiuming Lin" w:date="2019-06-29T18:09:00Z">
            <w:rPr>
              <w:color w:val="000000" w:themeColor="text1"/>
              <w:szCs w:val="21"/>
              <w:u w:val="single"/>
            </w:rPr>
          </w:rPrChange>
        </w:rPr>
      </w:pPr>
      <w:r w:rsidRPr="00A55A16">
        <w:rPr>
          <w:rFonts w:hint="eastAsia"/>
          <w:color w:val="000000" w:themeColor="text1"/>
          <w:szCs w:val="21"/>
          <w:u w:val="single"/>
          <w:shd w:val="pct15" w:color="auto" w:fill="FFFFFF"/>
          <w:rPrChange w:id="984" w:author="jiuming Lin" w:date="2019-06-29T18:09:00Z">
            <w:rPr>
              <w:rFonts w:hint="eastAsia"/>
              <w:color w:val="000000" w:themeColor="text1"/>
              <w:szCs w:val="21"/>
              <w:u w:val="single"/>
            </w:rPr>
          </w:rPrChange>
        </w:rPr>
        <w:t>①概念：资本边际效率</w:t>
      </w:r>
      <w:r w:rsidRPr="00A55A16">
        <w:rPr>
          <w:color w:val="000000" w:themeColor="text1"/>
          <w:szCs w:val="21"/>
          <w:u w:val="single"/>
          <w:shd w:val="pct15" w:color="auto" w:fill="FFFFFF"/>
          <w:rPrChange w:id="985" w:author="jiuming Lin" w:date="2019-06-29T18:09:00Z">
            <w:rPr>
              <w:color w:val="000000" w:themeColor="text1"/>
              <w:szCs w:val="21"/>
              <w:u w:val="single"/>
            </w:rPr>
          </w:rPrChange>
        </w:rPr>
        <w:t>是一种</w:t>
      </w:r>
      <w:r w:rsidRPr="00A55A16">
        <w:rPr>
          <w:color w:val="FF0000"/>
          <w:szCs w:val="21"/>
          <w:u w:val="single"/>
          <w:shd w:val="pct15" w:color="auto" w:fill="FFFFFF"/>
          <w:rPrChange w:id="986" w:author="jiuming Lin" w:date="2019-06-29T18:09:00Z">
            <w:rPr>
              <w:color w:val="FF0000"/>
              <w:szCs w:val="21"/>
              <w:u w:val="single"/>
            </w:rPr>
          </w:rPrChange>
        </w:rPr>
        <w:t>贴现率</w:t>
      </w:r>
      <w:r w:rsidRPr="00A55A16">
        <w:rPr>
          <w:color w:val="000000" w:themeColor="text1"/>
          <w:szCs w:val="21"/>
          <w:u w:val="single"/>
          <w:shd w:val="pct15" w:color="auto" w:fill="FFFFFF"/>
          <w:rPrChange w:id="987" w:author="jiuming Lin" w:date="2019-06-29T18:09:00Z">
            <w:rPr>
              <w:color w:val="000000" w:themeColor="text1"/>
              <w:szCs w:val="21"/>
              <w:u w:val="single"/>
            </w:rPr>
          </w:rPrChange>
        </w:rPr>
        <w:t>，它能够正好使一项资本品在其使用期内各预期收益的现值之和等于这项资本品的供给价格或重置成本。</w:t>
      </w:r>
    </w:p>
    <w:p w14:paraId="2140BD0B" w14:textId="1ACA70FF" w:rsidR="00AE2B05" w:rsidRPr="00A55A16" w:rsidRDefault="00AE2B05" w:rsidP="00B53F44">
      <w:pPr>
        <w:rPr>
          <w:color w:val="00B050"/>
          <w:szCs w:val="21"/>
          <w:shd w:val="pct15" w:color="auto" w:fill="FFFFFF"/>
          <w:rPrChange w:id="988" w:author="jiuming Lin" w:date="2019-06-29T18:09:00Z">
            <w:rPr>
              <w:color w:val="00B050"/>
              <w:szCs w:val="21"/>
            </w:rPr>
          </w:rPrChange>
        </w:rPr>
      </w:pPr>
      <w:r w:rsidRPr="00A55A16">
        <w:rPr>
          <w:rFonts w:hint="eastAsia"/>
          <w:color w:val="00B050"/>
          <w:szCs w:val="21"/>
          <w:shd w:val="pct15" w:color="auto" w:fill="FFFFFF"/>
          <w:rPrChange w:id="989" w:author="jiuming Lin" w:date="2019-06-29T18:09:00Z">
            <w:rPr>
              <w:rFonts w:hint="eastAsia"/>
              <w:color w:val="00B050"/>
              <w:szCs w:val="21"/>
            </w:rPr>
          </w:rPrChange>
        </w:rPr>
        <w:t>贴现率：也称门槛比率</w:t>
      </w:r>
      <w:r w:rsidRPr="00A55A16">
        <w:rPr>
          <w:color w:val="00B050"/>
          <w:szCs w:val="21"/>
          <w:shd w:val="pct15" w:color="auto" w:fill="FFFFFF"/>
          <w:rPrChange w:id="990" w:author="jiuming Lin" w:date="2019-06-29T18:09:00Z">
            <w:rPr>
              <w:color w:val="00B050"/>
              <w:szCs w:val="21"/>
            </w:rPr>
          </w:rPrChange>
        </w:rPr>
        <w:t>，</w:t>
      </w:r>
      <w:r w:rsidR="00DB79A3" w:rsidRPr="00A55A16">
        <w:rPr>
          <w:rFonts w:hint="eastAsia"/>
          <w:color w:val="00B050"/>
          <w:szCs w:val="21"/>
          <w:shd w:val="pct15" w:color="auto" w:fill="FFFFFF"/>
          <w:rPrChange w:id="991" w:author="jiuming Lin" w:date="2019-06-29T18:09:00Z">
            <w:rPr>
              <w:rFonts w:hint="eastAsia"/>
              <w:color w:val="00B050"/>
              <w:szCs w:val="21"/>
            </w:rPr>
          </w:rPrChange>
        </w:rPr>
        <w:t>指将未来支付改变为现值所使用的利率，或</w:t>
      </w:r>
      <w:r w:rsidRPr="00A55A16">
        <w:rPr>
          <w:color w:val="00B050"/>
          <w:szCs w:val="21"/>
          <w:shd w:val="pct15" w:color="auto" w:fill="FFFFFF"/>
          <w:rPrChange w:id="992" w:author="jiuming Lin" w:date="2019-06-29T18:09:00Z">
            <w:rPr>
              <w:color w:val="00B050"/>
              <w:szCs w:val="21"/>
            </w:rPr>
          </w:rPrChange>
        </w:rPr>
        <w:t>指商业银行办理票据贴现业务时，按一定的利率计算利息，这种利率即为贴现率，它是票据贴现者获得资金的价格。</w:t>
      </w:r>
    </w:p>
    <w:p w14:paraId="19C9AA34" w14:textId="6C501A80" w:rsidR="008A4145" w:rsidRPr="00A55A16" w:rsidRDefault="008A4145" w:rsidP="00B53F44">
      <w:pPr>
        <w:rPr>
          <w:color w:val="000000" w:themeColor="text1"/>
          <w:szCs w:val="21"/>
          <w:shd w:val="pct15" w:color="auto" w:fill="FFFFFF"/>
          <w:rPrChange w:id="993" w:author="jiuming Lin" w:date="2019-06-29T18:09:00Z">
            <w:rPr>
              <w:color w:val="000000" w:themeColor="text1"/>
              <w:szCs w:val="21"/>
            </w:rPr>
          </w:rPrChange>
        </w:rPr>
      </w:pPr>
      <w:r w:rsidRPr="00A55A16">
        <w:rPr>
          <w:rFonts w:hint="eastAsia"/>
          <w:color w:val="000000" w:themeColor="text1"/>
          <w:szCs w:val="21"/>
          <w:shd w:val="pct15" w:color="auto" w:fill="FFFFFF"/>
          <w:rPrChange w:id="994" w:author="jiuming Lin" w:date="2019-06-29T18:09:00Z">
            <w:rPr>
              <w:rFonts w:hint="eastAsia"/>
              <w:color w:val="000000" w:themeColor="text1"/>
              <w:szCs w:val="21"/>
            </w:rPr>
          </w:rPrChange>
        </w:rPr>
        <w:lastRenderedPageBreak/>
        <w:t>②性质和地位：是凯恩斯经济学理论中三大心理规律的第二个。是凯恩斯主义经济理论所要重点掌握的内容。</w:t>
      </w:r>
    </w:p>
    <w:p w14:paraId="58159F6D" w14:textId="0B72634B" w:rsidR="008A4145" w:rsidRPr="00A55A16" w:rsidRDefault="008A4145" w:rsidP="00B53F44">
      <w:pPr>
        <w:rPr>
          <w:color w:val="000000" w:themeColor="text1"/>
          <w:szCs w:val="21"/>
          <w:shd w:val="pct15" w:color="auto" w:fill="FFFFFF"/>
          <w:rPrChange w:id="995" w:author="jiuming Lin" w:date="2019-06-29T18:09:00Z">
            <w:rPr>
              <w:color w:val="000000" w:themeColor="text1"/>
              <w:szCs w:val="21"/>
            </w:rPr>
          </w:rPrChange>
        </w:rPr>
      </w:pPr>
      <w:r w:rsidRPr="00A55A16">
        <w:rPr>
          <w:rFonts w:hint="eastAsia"/>
          <w:color w:val="000000" w:themeColor="text1"/>
          <w:szCs w:val="21"/>
          <w:shd w:val="pct15" w:color="auto" w:fill="FFFFFF"/>
          <w:rPrChange w:id="996" w:author="jiuming Lin" w:date="2019-06-29T18:09:00Z">
            <w:rPr>
              <w:rFonts w:hint="eastAsia"/>
              <w:color w:val="000000" w:themeColor="text1"/>
              <w:szCs w:val="21"/>
            </w:rPr>
          </w:rPrChange>
        </w:rPr>
        <w:t>③公式：</w:t>
      </w:r>
    </w:p>
    <w:p w14:paraId="3E57DBF5" w14:textId="2CEEF409" w:rsidR="008A4145" w:rsidRPr="00A55A16" w:rsidRDefault="008A4145" w:rsidP="00B53F44">
      <w:pPr>
        <w:rPr>
          <w:color w:val="000000" w:themeColor="text1"/>
          <w:szCs w:val="21"/>
          <w:shd w:val="pct15" w:color="auto" w:fill="FFFFFF"/>
          <w:rPrChange w:id="997" w:author="jiuming Lin" w:date="2019-06-29T18:09:00Z">
            <w:rPr>
              <w:color w:val="000000" w:themeColor="text1"/>
              <w:szCs w:val="21"/>
            </w:rPr>
          </w:rPrChange>
        </w:rPr>
      </w:pPr>
      <w:r w:rsidRPr="00A55A16">
        <w:rPr>
          <w:color w:val="000000" w:themeColor="text1"/>
          <w:szCs w:val="21"/>
          <w:shd w:val="pct15" w:color="auto" w:fill="FFFFFF"/>
          <w:rPrChange w:id="998" w:author="jiuming Lin" w:date="2019-06-29T18:09:00Z">
            <w:rPr>
              <w:color w:val="000000" w:themeColor="text1"/>
              <w:szCs w:val="21"/>
            </w:rPr>
          </w:rPrChange>
        </w:rPr>
        <w:t>I.</w:t>
      </w:r>
      <w:r w:rsidRPr="00A55A16">
        <w:rPr>
          <w:shd w:val="pct15" w:color="auto" w:fill="FFFFFF"/>
          <w:rPrChange w:id="999" w:author="jiuming Lin" w:date="2019-06-29T18:09:00Z">
            <w:rPr/>
          </w:rPrChange>
        </w:rPr>
        <w:t xml:space="preserve"> </w:t>
      </w:r>
      <w:r w:rsidRPr="00A55A16">
        <w:rPr>
          <w:rFonts w:hint="eastAsia"/>
          <w:color w:val="000000" w:themeColor="text1"/>
          <w:szCs w:val="21"/>
          <w:highlight w:val="yellow"/>
          <w:u w:val="single"/>
          <w:shd w:val="pct15" w:color="auto" w:fill="FFFFFF"/>
          <w:rPrChange w:id="1000" w:author="jiuming Lin" w:date="2019-06-29T18:09:00Z">
            <w:rPr>
              <w:rFonts w:hint="eastAsia"/>
              <w:color w:val="000000" w:themeColor="text1"/>
              <w:szCs w:val="21"/>
              <w:highlight w:val="yellow"/>
              <w:u w:val="single"/>
            </w:rPr>
          </w:rPrChange>
        </w:rPr>
        <w:t>贴现率</w:t>
      </w:r>
      <w:r w:rsidRPr="00A55A16">
        <w:rPr>
          <w:color w:val="000000" w:themeColor="text1"/>
          <w:szCs w:val="21"/>
          <w:highlight w:val="yellow"/>
          <w:u w:val="single"/>
          <w:shd w:val="pct15" w:color="auto" w:fill="FFFFFF"/>
          <w:rPrChange w:id="1001" w:author="jiuming Lin" w:date="2019-06-29T18:09:00Z">
            <w:rPr>
              <w:color w:val="000000" w:themeColor="text1"/>
              <w:szCs w:val="21"/>
              <w:highlight w:val="yellow"/>
              <w:u w:val="single"/>
            </w:rPr>
          </w:rPrChange>
        </w:rPr>
        <w:t>=资本边际效率=预期收益率</w:t>
      </w:r>
    </w:p>
    <w:p w14:paraId="6614C413" w14:textId="6BB60A92" w:rsidR="008A4145" w:rsidRPr="00A55A16" w:rsidRDefault="008A4145" w:rsidP="00B53F44">
      <w:pPr>
        <w:rPr>
          <w:color w:val="000000" w:themeColor="text1"/>
          <w:szCs w:val="21"/>
          <w:shd w:val="pct15" w:color="auto" w:fill="FFFFFF"/>
          <w:rPrChange w:id="1002" w:author="jiuming Lin" w:date="2019-06-29T18:09:00Z">
            <w:rPr>
              <w:color w:val="000000" w:themeColor="text1"/>
              <w:szCs w:val="21"/>
            </w:rPr>
          </w:rPrChange>
        </w:rPr>
      </w:pPr>
      <w:r w:rsidRPr="00A55A16">
        <w:rPr>
          <w:color w:val="000000" w:themeColor="text1"/>
          <w:szCs w:val="21"/>
          <w:shd w:val="pct15" w:color="auto" w:fill="FFFFFF"/>
          <w:rPrChange w:id="1003" w:author="jiuming Lin" w:date="2019-06-29T18:09:00Z">
            <w:rPr>
              <w:color w:val="000000" w:themeColor="text1"/>
              <w:szCs w:val="21"/>
            </w:rPr>
          </w:rPrChange>
        </w:rPr>
        <w:t>II.</w:t>
      </w:r>
      <w:r w:rsidRPr="00A55A16">
        <w:rPr>
          <w:shd w:val="pct15" w:color="auto" w:fill="FFFFFF"/>
          <w:rPrChange w:id="1004" w:author="jiuming Lin" w:date="2019-06-29T18:09:00Z">
            <w:rPr/>
          </w:rPrChange>
        </w:rPr>
        <w:t xml:space="preserve"> </w:t>
      </w:r>
      <w:r w:rsidRPr="00A55A16">
        <w:rPr>
          <w:rFonts w:hint="eastAsia"/>
          <w:color w:val="000000" w:themeColor="text1"/>
          <w:szCs w:val="21"/>
          <w:shd w:val="pct15" w:color="auto" w:fill="FFFFFF"/>
          <w:rPrChange w:id="1005" w:author="jiuming Lin" w:date="2019-06-29T18:09:00Z">
            <w:rPr>
              <w:rFonts w:hint="eastAsia"/>
              <w:color w:val="000000" w:themeColor="text1"/>
              <w:szCs w:val="21"/>
            </w:rPr>
          </w:rPrChange>
        </w:rPr>
        <w:t>如果按照投资的原则，边际收益等于边际成本：</w:t>
      </w:r>
    </w:p>
    <w:p w14:paraId="41C07FDF" w14:textId="553005B1" w:rsidR="008A4145" w:rsidRPr="00A55A16" w:rsidRDefault="008A4145" w:rsidP="00B53F44">
      <w:pPr>
        <w:rPr>
          <w:color w:val="000000" w:themeColor="text1"/>
          <w:szCs w:val="21"/>
          <w:u w:val="single"/>
          <w:shd w:val="pct15" w:color="auto" w:fill="FFFFFF"/>
          <w:rPrChange w:id="1006" w:author="jiuming Lin" w:date="2019-06-29T18:09:00Z">
            <w:rPr>
              <w:color w:val="000000" w:themeColor="text1"/>
              <w:szCs w:val="21"/>
              <w:u w:val="single"/>
            </w:rPr>
          </w:rPrChange>
        </w:rPr>
      </w:pPr>
      <w:r w:rsidRPr="00A55A16">
        <w:rPr>
          <w:rFonts w:hint="eastAsia"/>
          <w:color w:val="000000" w:themeColor="text1"/>
          <w:szCs w:val="21"/>
          <w:highlight w:val="yellow"/>
          <w:u w:val="single"/>
          <w:shd w:val="pct15" w:color="auto" w:fill="FFFFFF"/>
          <w:rPrChange w:id="1007" w:author="jiuming Lin" w:date="2019-06-29T18:09:00Z">
            <w:rPr>
              <w:rFonts w:hint="eastAsia"/>
              <w:color w:val="000000" w:themeColor="text1"/>
              <w:szCs w:val="21"/>
              <w:highlight w:val="yellow"/>
              <w:u w:val="single"/>
            </w:rPr>
          </w:rPrChange>
        </w:rPr>
        <w:t>资本边际效率</w:t>
      </w:r>
      <w:r w:rsidRPr="00A55A16">
        <w:rPr>
          <w:color w:val="000000" w:themeColor="text1"/>
          <w:szCs w:val="21"/>
          <w:highlight w:val="yellow"/>
          <w:u w:val="single"/>
          <w:shd w:val="pct15" w:color="auto" w:fill="FFFFFF"/>
          <w:rPrChange w:id="1008" w:author="jiuming Lin" w:date="2019-06-29T18:09:00Z">
            <w:rPr>
              <w:color w:val="000000" w:themeColor="text1"/>
              <w:szCs w:val="21"/>
              <w:highlight w:val="yellow"/>
              <w:u w:val="single"/>
            </w:rPr>
          </w:rPrChange>
        </w:rPr>
        <w:t>=利率</w:t>
      </w:r>
    </w:p>
    <w:p w14:paraId="2E572D05" w14:textId="4F0AE94B" w:rsidR="00B923F6" w:rsidRPr="00A55A16" w:rsidRDefault="00B923F6" w:rsidP="00B53F44">
      <w:pPr>
        <w:rPr>
          <w:noProof/>
          <w:shd w:val="pct15" w:color="auto" w:fill="FFFFFF"/>
          <w:rPrChange w:id="1009" w:author="jiuming Lin" w:date="2019-06-29T18:09:00Z">
            <w:rPr>
              <w:noProof/>
            </w:rPr>
          </w:rPrChange>
        </w:rPr>
      </w:pPr>
      <w:r w:rsidRPr="00A55A16">
        <w:rPr>
          <w:color w:val="000000" w:themeColor="text1"/>
          <w:szCs w:val="21"/>
          <w:shd w:val="pct15" w:color="auto" w:fill="FFFFFF"/>
          <w:rPrChange w:id="1010" w:author="jiuming Lin" w:date="2019-06-29T18:09:00Z">
            <w:rPr>
              <w:color w:val="000000" w:themeColor="text1"/>
              <w:szCs w:val="21"/>
            </w:rPr>
          </w:rPrChange>
        </w:rPr>
        <w:t>III.</w:t>
      </w:r>
      <w:r w:rsidRPr="00A55A16">
        <w:rPr>
          <w:noProof/>
          <w:shd w:val="pct15" w:color="auto" w:fill="FFFFFF"/>
          <w:rPrChange w:id="1011" w:author="jiuming Lin" w:date="2019-06-29T18:09:00Z">
            <w:rPr>
              <w:noProof/>
            </w:rPr>
          </w:rPrChange>
        </w:rPr>
        <w:t xml:space="preserve"> </w:t>
      </w:r>
      <w:r w:rsidRPr="00A55A16">
        <w:rPr>
          <w:noProof/>
          <w:highlight w:val="yellow"/>
          <w:shd w:val="pct15" w:color="auto" w:fill="FFFFFF"/>
          <w:rPrChange w:id="1012" w:author="jiuming Lin" w:date="2019-06-29T18:09:00Z">
            <w:rPr>
              <w:noProof/>
              <w:highlight w:val="yellow"/>
            </w:rPr>
          </w:rPrChange>
        </w:rPr>
        <w:t xml:space="preserve"> </w:t>
      </w:r>
      <w:r w:rsidRPr="00A55A16">
        <w:rPr>
          <w:noProof/>
          <w:highlight w:val="yellow"/>
          <w:shd w:val="pct15" w:color="auto" w:fill="FFFFFF"/>
          <w:rPrChange w:id="1013" w:author="jiuming Lin" w:date="2019-06-29T18:09:00Z">
            <w:rPr>
              <w:noProof/>
              <w:highlight w:val="yellow"/>
            </w:rPr>
          </w:rPrChange>
        </w:rPr>
        <w:drawing>
          <wp:inline distT="0" distB="0" distL="0" distR="0" wp14:anchorId="60FC584D" wp14:editId="3E2E517E">
            <wp:extent cx="4893310" cy="108753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9688" cy="1088951"/>
                    </a:xfrm>
                    <a:prstGeom prst="rect">
                      <a:avLst/>
                    </a:prstGeom>
                  </pic:spPr>
                </pic:pic>
              </a:graphicData>
            </a:graphic>
          </wp:inline>
        </w:drawing>
      </w:r>
    </w:p>
    <w:p w14:paraId="1C48B955" w14:textId="0444765C" w:rsidR="00EF637E" w:rsidRPr="00A55A16" w:rsidRDefault="00EF637E" w:rsidP="00EF637E">
      <w:pPr>
        <w:rPr>
          <w:color w:val="000000" w:themeColor="text1"/>
          <w:szCs w:val="21"/>
          <w:shd w:val="pct15" w:color="auto" w:fill="FFFFFF"/>
          <w:rPrChange w:id="1014" w:author="jiuming Lin" w:date="2019-06-29T18:09:00Z">
            <w:rPr>
              <w:color w:val="000000" w:themeColor="text1"/>
              <w:szCs w:val="21"/>
            </w:rPr>
          </w:rPrChange>
        </w:rPr>
      </w:pPr>
      <w:r w:rsidRPr="00A55A16">
        <w:rPr>
          <w:rFonts w:hint="eastAsia"/>
          <w:color w:val="000000" w:themeColor="text1"/>
          <w:szCs w:val="21"/>
          <w:shd w:val="pct15" w:color="auto" w:fill="FFFFFF"/>
          <w:rPrChange w:id="1015" w:author="jiuming Lin" w:date="2019-06-29T18:09:00Z">
            <w:rPr>
              <w:rFonts w:hint="eastAsia"/>
              <w:color w:val="000000" w:themeColor="text1"/>
              <w:szCs w:val="21"/>
            </w:rPr>
          </w:rPrChange>
        </w:rPr>
        <w:t>④资本边际效率和利率的关系：资本边际效率表明一个投资项目的收益应该按照什么比例增长才能达到预期的收益，因此，他也代表了该投资项目的预期利润率。如果按照投资的原则，即收益与成本相等，那么，该贴现率（资本边际效率）和利率就应该是相等的。因此，在分析和作出投资决策时，</w:t>
      </w:r>
      <w:r w:rsidRPr="00A55A16">
        <w:rPr>
          <w:rFonts w:hint="eastAsia"/>
          <w:color w:val="FF0000"/>
          <w:szCs w:val="21"/>
          <w:shd w:val="pct15" w:color="auto" w:fill="FFFFFF"/>
          <w:rPrChange w:id="1016" w:author="jiuming Lin" w:date="2019-06-29T18:09:00Z">
            <w:rPr>
              <w:rFonts w:hint="eastAsia"/>
              <w:color w:val="000000" w:themeColor="text1"/>
              <w:szCs w:val="21"/>
            </w:rPr>
          </w:rPrChange>
        </w:rPr>
        <w:t>可以直接将利率和资本边际效率（贴现率）等同使用</w:t>
      </w:r>
      <w:r w:rsidRPr="00A55A16">
        <w:rPr>
          <w:rFonts w:hint="eastAsia"/>
          <w:color w:val="000000" w:themeColor="text1"/>
          <w:szCs w:val="21"/>
          <w:shd w:val="pct15" w:color="auto" w:fill="FFFFFF"/>
          <w:rPrChange w:id="1017" w:author="jiuming Lin" w:date="2019-06-29T18:09:00Z">
            <w:rPr>
              <w:rFonts w:hint="eastAsia"/>
              <w:color w:val="000000" w:themeColor="text1"/>
              <w:szCs w:val="21"/>
            </w:rPr>
          </w:rPrChange>
        </w:rPr>
        <w:t>。</w:t>
      </w:r>
    </w:p>
    <w:p w14:paraId="70A4B890" w14:textId="2E62B865" w:rsidR="00B923F6" w:rsidRPr="00A55A16" w:rsidRDefault="00472364" w:rsidP="00B53F44">
      <w:pPr>
        <w:rPr>
          <w:color w:val="0070C0"/>
          <w:szCs w:val="21"/>
          <w:shd w:val="pct15" w:color="auto" w:fill="FFFFFF"/>
          <w:rPrChange w:id="1018" w:author="jiuming Lin" w:date="2019-06-29T18:09:00Z">
            <w:rPr>
              <w:color w:val="0070C0"/>
              <w:szCs w:val="21"/>
            </w:rPr>
          </w:rPrChange>
        </w:rPr>
      </w:pPr>
      <w:r w:rsidRPr="00A55A16">
        <w:rPr>
          <w:rFonts w:hint="eastAsia"/>
          <w:color w:val="0070C0"/>
          <w:szCs w:val="21"/>
          <w:shd w:val="pct15" w:color="auto" w:fill="FFFFFF"/>
          <w:rPrChange w:id="1019" w:author="jiuming Lin" w:date="2019-06-29T18:09:00Z">
            <w:rPr>
              <w:rFonts w:hint="eastAsia"/>
              <w:color w:val="0070C0"/>
              <w:szCs w:val="21"/>
            </w:rPr>
          </w:rPrChange>
        </w:rPr>
        <w:t>举例：</w:t>
      </w:r>
    </w:p>
    <w:p w14:paraId="63B4BA0B" w14:textId="12E45044" w:rsidR="00472364" w:rsidRPr="00A55A16" w:rsidRDefault="00472364" w:rsidP="00B53F44">
      <w:pPr>
        <w:rPr>
          <w:color w:val="000000" w:themeColor="text1"/>
          <w:szCs w:val="21"/>
          <w:shd w:val="pct15" w:color="auto" w:fill="FFFFFF"/>
          <w:rPrChange w:id="1020" w:author="jiuming Lin" w:date="2019-06-29T18:09:00Z">
            <w:rPr>
              <w:color w:val="000000" w:themeColor="text1"/>
              <w:szCs w:val="21"/>
            </w:rPr>
          </w:rPrChange>
        </w:rPr>
      </w:pPr>
      <w:r w:rsidRPr="00A55A16">
        <w:rPr>
          <w:noProof/>
          <w:color w:val="000000" w:themeColor="text1"/>
          <w:szCs w:val="21"/>
          <w:shd w:val="pct15" w:color="auto" w:fill="FFFFFF"/>
          <w:rPrChange w:id="1021" w:author="jiuming Lin" w:date="2019-06-29T18:09:00Z">
            <w:rPr>
              <w:noProof/>
              <w:color w:val="000000" w:themeColor="text1"/>
              <w:szCs w:val="21"/>
            </w:rPr>
          </w:rPrChange>
        </w:rPr>
        <w:drawing>
          <wp:inline distT="0" distB="0" distL="0" distR="0" wp14:anchorId="31E97234" wp14:editId="3C539B72">
            <wp:extent cx="5274310" cy="1093470"/>
            <wp:effectExtent l="0" t="0" r="2540" b="0"/>
            <wp:docPr id="81924" name="Picture 6">
              <a:extLst xmlns:a="http://schemas.openxmlformats.org/drawingml/2006/main">
                <a:ext uri="{FF2B5EF4-FFF2-40B4-BE49-F238E27FC236}">
                  <a16:creationId xmlns:a16="http://schemas.microsoft.com/office/drawing/2014/main" id="{E6B95D4E-F057-457F-8F56-D704449B1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4" name="Picture 6">
                      <a:extLst>
                        <a:ext uri="{FF2B5EF4-FFF2-40B4-BE49-F238E27FC236}">
                          <a16:creationId xmlns:a16="http://schemas.microsoft.com/office/drawing/2014/main" id="{E6B95D4E-F057-457F-8F56-D704449B1C5F}"/>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093470"/>
                    </a:xfrm>
                    <a:prstGeom prst="rect">
                      <a:avLst/>
                    </a:prstGeom>
                    <a:noFill/>
                    <a:ln>
                      <a:noFill/>
                    </a:ln>
                  </pic:spPr>
                </pic:pic>
              </a:graphicData>
            </a:graphic>
          </wp:inline>
        </w:drawing>
      </w:r>
    </w:p>
    <w:p w14:paraId="5BE803B0" w14:textId="4AAFC035" w:rsidR="00472364" w:rsidRPr="00A55A16" w:rsidRDefault="00472364" w:rsidP="00B53F44">
      <w:pPr>
        <w:rPr>
          <w:color w:val="000000" w:themeColor="text1"/>
          <w:szCs w:val="21"/>
          <w:shd w:val="pct15" w:color="auto" w:fill="FFFFFF"/>
          <w:rPrChange w:id="1022" w:author="jiuming Lin" w:date="2019-06-29T18:09:00Z">
            <w:rPr>
              <w:color w:val="000000" w:themeColor="text1"/>
              <w:szCs w:val="21"/>
            </w:rPr>
          </w:rPrChange>
        </w:rPr>
      </w:pPr>
      <w:r w:rsidRPr="00A55A16">
        <w:rPr>
          <w:color w:val="000000" w:themeColor="text1"/>
          <w:szCs w:val="21"/>
          <w:shd w:val="pct15" w:color="auto" w:fill="FFFFFF"/>
          <w:rPrChange w:id="1023" w:author="jiuming Lin" w:date="2019-06-29T18:09:00Z">
            <w:rPr>
              <w:color w:val="000000" w:themeColor="text1"/>
              <w:szCs w:val="21"/>
            </w:rPr>
          </w:rPrChange>
        </w:rPr>
        <w:t>4.资本边际效率曲线：</w:t>
      </w:r>
    </w:p>
    <w:p w14:paraId="536D92F6" w14:textId="6AF732BA" w:rsidR="00472364" w:rsidRPr="00A55A16" w:rsidRDefault="00472364" w:rsidP="00B53F44">
      <w:pPr>
        <w:rPr>
          <w:color w:val="000000" w:themeColor="text1"/>
          <w:szCs w:val="21"/>
          <w:shd w:val="pct15" w:color="auto" w:fill="FFFFFF"/>
          <w:rPrChange w:id="1024" w:author="jiuming Lin" w:date="2019-06-29T18:09:00Z">
            <w:rPr>
              <w:color w:val="000000" w:themeColor="text1"/>
              <w:szCs w:val="21"/>
            </w:rPr>
          </w:rPrChange>
        </w:rPr>
      </w:pPr>
      <w:r w:rsidRPr="00A55A16">
        <w:rPr>
          <w:rFonts w:hint="eastAsia"/>
          <w:color w:val="000000" w:themeColor="text1"/>
          <w:szCs w:val="21"/>
          <w:shd w:val="pct15" w:color="auto" w:fill="FFFFFF"/>
          <w:rPrChange w:id="1025" w:author="jiuming Lin" w:date="2019-06-29T18:09:00Z">
            <w:rPr>
              <w:rFonts w:hint="eastAsia"/>
              <w:color w:val="000000" w:themeColor="text1"/>
              <w:szCs w:val="21"/>
            </w:rPr>
          </w:rPrChange>
        </w:rPr>
        <w:t>①含义：</w:t>
      </w:r>
      <w:r w:rsidRPr="00A55A16">
        <w:rPr>
          <w:rFonts w:hint="eastAsia"/>
          <w:color w:val="000000" w:themeColor="text1"/>
          <w:szCs w:val="21"/>
          <w:u w:val="single"/>
          <w:shd w:val="pct15" w:color="auto" w:fill="FFFFFF"/>
          <w:rPrChange w:id="1026" w:author="jiuming Lin" w:date="2019-06-29T18:09:00Z">
            <w:rPr>
              <w:rFonts w:hint="eastAsia"/>
              <w:color w:val="000000" w:themeColor="text1"/>
              <w:szCs w:val="21"/>
              <w:u w:val="single"/>
            </w:rPr>
          </w:rPrChange>
        </w:rPr>
        <w:t>一笔投资可选择的所有项目的集合</w:t>
      </w:r>
      <w:r w:rsidRPr="00A55A16">
        <w:rPr>
          <w:rFonts w:hint="eastAsia"/>
          <w:color w:val="000000" w:themeColor="text1"/>
          <w:szCs w:val="21"/>
          <w:shd w:val="pct15" w:color="auto" w:fill="FFFFFF"/>
          <w:rPrChange w:id="1027" w:author="jiuming Lin" w:date="2019-06-29T18:09:00Z">
            <w:rPr>
              <w:rFonts w:hint="eastAsia"/>
              <w:color w:val="000000" w:themeColor="text1"/>
              <w:szCs w:val="21"/>
            </w:rPr>
          </w:rPrChange>
        </w:rPr>
        <w:t>。</w:t>
      </w:r>
    </w:p>
    <w:p w14:paraId="2861F7CB" w14:textId="0B620247" w:rsidR="00472364" w:rsidRPr="00A55A16" w:rsidRDefault="00472364" w:rsidP="00B53F44">
      <w:pPr>
        <w:rPr>
          <w:color w:val="000000" w:themeColor="text1"/>
          <w:szCs w:val="21"/>
          <w:shd w:val="pct15" w:color="auto" w:fill="FFFFFF"/>
          <w:rPrChange w:id="1028" w:author="jiuming Lin" w:date="2019-06-29T18:09:00Z">
            <w:rPr>
              <w:color w:val="000000" w:themeColor="text1"/>
              <w:szCs w:val="21"/>
            </w:rPr>
          </w:rPrChange>
        </w:rPr>
      </w:pPr>
      <w:r w:rsidRPr="00A55A16">
        <w:rPr>
          <w:rFonts w:hint="eastAsia"/>
          <w:color w:val="000000" w:themeColor="text1"/>
          <w:szCs w:val="21"/>
          <w:shd w:val="pct15" w:color="auto" w:fill="FFFFFF"/>
          <w:rPrChange w:id="1029" w:author="jiuming Lin" w:date="2019-06-29T18:09:00Z">
            <w:rPr>
              <w:rFonts w:hint="eastAsia"/>
              <w:color w:val="000000" w:themeColor="text1"/>
              <w:szCs w:val="21"/>
            </w:rPr>
          </w:rPrChange>
        </w:rPr>
        <w:t>②形状：</w:t>
      </w:r>
      <w:r w:rsidRPr="00A55A16">
        <w:rPr>
          <w:rFonts w:hint="eastAsia"/>
          <w:color w:val="000000" w:themeColor="text1"/>
          <w:szCs w:val="21"/>
          <w:u w:val="single"/>
          <w:shd w:val="pct15" w:color="auto" w:fill="FFFFFF"/>
          <w:rPrChange w:id="1030" w:author="jiuming Lin" w:date="2019-06-29T18:09:00Z">
            <w:rPr>
              <w:rFonts w:hint="eastAsia"/>
              <w:color w:val="000000" w:themeColor="text1"/>
              <w:szCs w:val="21"/>
              <w:u w:val="single"/>
            </w:rPr>
          </w:rPrChange>
        </w:rPr>
        <w:t>向右下方倾斜的曲线</w:t>
      </w:r>
      <w:r w:rsidRPr="00A55A16">
        <w:rPr>
          <w:rFonts w:hint="eastAsia"/>
          <w:color w:val="000000" w:themeColor="text1"/>
          <w:szCs w:val="21"/>
          <w:shd w:val="pct15" w:color="auto" w:fill="FFFFFF"/>
          <w:rPrChange w:id="1031" w:author="jiuming Lin" w:date="2019-06-29T18:09:00Z">
            <w:rPr>
              <w:rFonts w:hint="eastAsia"/>
              <w:color w:val="000000" w:themeColor="text1"/>
              <w:szCs w:val="21"/>
            </w:rPr>
          </w:rPrChange>
        </w:rPr>
        <w:t>（有限项目会表现为折线）：</w:t>
      </w:r>
    </w:p>
    <w:p w14:paraId="49FE1983" w14:textId="1C79C690" w:rsidR="001C7DAC" w:rsidRPr="00A55A16" w:rsidRDefault="001C7DAC" w:rsidP="00B53F44">
      <w:pPr>
        <w:rPr>
          <w:color w:val="000000" w:themeColor="text1"/>
          <w:szCs w:val="21"/>
          <w:shd w:val="pct15" w:color="auto" w:fill="FFFFFF"/>
          <w:rPrChange w:id="1032" w:author="jiuming Lin" w:date="2019-06-29T18:09:00Z">
            <w:rPr>
              <w:color w:val="000000" w:themeColor="text1"/>
              <w:szCs w:val="21"/>
            </w:rPr>
          </w:rPrChange>
        </w:rPr>
      </w:pPr>
      <w:r w:rsidRPr="00A55A16">
        <w:rPr>
          <w:rFonts w:hint="eastAsia"/>
          <w:color w:val="000000" w:themeColor="text1"/>
          <w:szCs w:val="21"/>
          <w:shd w:val="pct15" w:color="auto" w:fill="FFFFFF"/>
          <w:rPrChange w:id="1033" w:author="jiuming Lin" w:date="2019-06-29T18:09:00Z">
            <w:rPr>
              <w:rFonts w:hint="eastAsia"/>
              <w:color w:val="000000" w:themeColor="text1"/>
              <w:szCs w:val="21"/>
            </w:rPr>
          </w:rPrChange>
        </w:rPr>
        <w:t>③意义：分析说明了投资</w:t>
      </w:r>
      <w:r w:rsidRPr="00A55A16">
        <w:rPr>
          <w:color w:val="000000" w:themeColor="text1"/>
          <w:szCs w:val="21"/>
          <w:shd w:val="pct15" w:color="auto" w:fill="FFFFFF"/>
          <w:rPrChange w:id="1034" w:author="jiuming Lin" w:date="2019-06-29T18:09:00Z">
            <w:rPr>
              <w:color w:val="000000" w:themeColor="text1"/>
              <w:szCs w:val="21"/>
            </w:rPr>
          </w:rPrChange>
        </w:rPr>
        <w:t>I与利率r的反向变动关系。</w:t>
      </w:r>
    </w:p>
    <w:p w14:paraId="3438F367" w14:textId="647E4AC3" w:rsidR="00472364" w:rsidRPr="00A55A16" w:rsidRDefault="00472364" w:rsidP="00B53F44">
      <w:pPr>
        <w:rPr>
          <w:color w:val="000000" w:themeColor="text1"/>
          <w:szCs w:val="21"/>
          <w:shd w:val="pct15" w:color="auto" w:fill="FFFFFF"/>
          <w:rPrChange w:id="1035" w:author="jiuming Lin" w:date="2019-06-29T18:09:00Z">
            <w:rPr>
              <w:color w:val="000000" w:themeColor="text1"/>
              <w:szCs w:val="21"/>
            </w:rPr>
          </w:rPrChange>
        </w:rPr>
      </w:pPr>
      <w:r w:rsidRPr="00A55A16">
        <w:rPr>
          <w:noProof/>
          <w:color w:val="000000" w:themeColor="text1"/>
          <w:szCs w:val="21"/>
          <w:shd w:val="pct15" w:color="auto" w:fill="FFFFFF"/>
          <w:rPrChange w:id="1036" w:author="jiuming Lin" w:date="2019-06-29T18:09:00Z">
            <w:rPr>
              <w:noProof/>
              <w:color w:val="000000" w:themeColor="text1"/>
              <w:szCs w:val="21"/>
            </w:rPr>
          </w:rPrChange>
        </w:rPr>
        <w:drawing>
          <wp:inline distT="0" distB="0" distL="0" distR="0" wp14:anchorId="6C41C528" wp14:editId="7014AEAE">
            <wp:extent cx="4014024" cy="2590800"/>
            <wp:effectExtent l="0" t="0" r="5715" b="0"/>
            <wp:docPr id="84994" name="Picture 4">
              <a:extLst xmlns:a="http://schemas.openxmlformats.org/drawingml/2006/main">
                <a:ext uri="{FF2B5EF4-FFF2-40B4-BE49-F238E27FC236}">
                  <a16:creationId xmlns:a16="http://schemas.microsoft.com/office/drawing/2014/main" id="{FCDBCEB6-04F9-4049-92B4-167D03BFE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4" name="Picture 4">
                      <a:extLst>
                        <a:ext uri="{FF2B5EF4-FFF2-40B4-BE49-F238E27FC236}">
                          <a16:creationId xmlns:a16="http://schemas.microsoft.com/office/drawing/2014/main" id="{FCDBCEB6-04F9-4049-92B4-167D03BFE65C}"/>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25741" cy="2598362"/>
                    </a:xfrm>
                    <a:prstGeom prst="rect">
                      <a:avLst/>
                    </a:prstGeom>
                    <a:noFill/>
                    <a:ln>
                      <a:noFill/>
                    </a:ln>
                  </pic:spPr>
                </pic:pic>
              </a:graphicData>
            </a:graphic>
          </wp:inline>
        </w:drawing>
      </w:r>
    </w:p>
    <w:p w14:paraId="5C06F6ED" w14:textId="7CA62D06" w:rsidR="00472364" w:rsidRPr="00A55A16" w:rsidRDefault="00472364" w:rsidP="00B53F44">
      <w:pPr>
        <w:rPr>
          <w:color w:val="000000" w:themeColor="text1"/>
          <w:szCs w:val="21"/>
          <w:shd w:val="pct15" w:color="auto" w:fill="FFFFFF"/>
          <w:rPrChange w:id="1037" w:author="jiuming Lin" w:date="2019-06-29T18:09:00Z">
            <w:rPr>
              <w:color w:val="000000" w:themeColor="text1"/>
              <w:szCs w:val="21"/>
            </w:rPr>
          </w:rPrChange>
        </w:rPr>
      </w:pPr>
      <w:r w:rsidRPr="00A55A16">
        <w:rPr>
          <w:color w:val="000000" w:themeColor="text1"/>
          <w:szCs w:val="21"/>
          <w:shd w:val="pct15" w:color="auto" w:fill="FFFFFF"/>
          <w:rPrChange w:id="1038" w:author="jiuming Lin" w:date="2019-06-29T18:09:00Z">
            <w:rPr>
              <w:color w:val="000000" w:themeColor="text1"/>
              <w:szCs w:val="21"/>
            </w:rPr>
          </w:rPrChange>
        </w:rPr>
        <w:t>5.</w:t>
      </w:r>
      <w:r w:rsidRPr="00A55A16">
        <w:rPr>
          <w:shd w:val="pct15" w:color="auto" w:fill="FFFFFF"/>
          <w:rPrChange w:id="1039" w:author="jiuming Lin" w:date="2019-06-29T18:09:00Z">
            <w:rPr/>
          </w:rPrChange>
        </w:rPr>
        <w:t xml:space="preserve"> </w:t>
      </w:r>
      <w:r w:rsidRPr="00A55A16">
        <w:rPr>
          <w:rFonts w:hint="eastAsia"/>
          <w:color w:val="000000" w:themeColor="text1"/>
          <w:szCs w:val="21"/>
          <w:shd w:val="pct15" w:color="auto" w:fill="FFFFFF"/>
          <w:rPrChange w:id="1040" w:author="jiuming Lin" w:date="2019-06-29T18:09:00Z">
            <w:rPr>
              <w:rFonts w:hint="eastAsia"/>
              <w:color w:val="000000" w:themeColor="text1"/>
              <w:szCs w:val="21"/>
            </w:rPr>
          </w:rPrChange>
        </w:rPr>
        <w:t>投资边际效率曲线：</w:t>
      </w:r>
    </w:p>
    <w:p w14:paraId="1052A59D" w14:textId="31D7EEC6" w:rsidR="00472364" w:rsidRPr="00A55A16" w:rsidRDefault="00472364" w:rsidP="00B53F44">
      <w:pPr>
        <w:rPr>
          <w:color w:val="000000" w:themeColor="text1"/>
          <w:szCs w:val="21"/>
          <w:u w:val="single"/>
          <w:shd w:val="pct15" w:color="auto" w:fill="FFFFFF"/>
          <w:rPrChange w:id="1041" w:author="jiuming Lin" w:date="2019-06-29T18:09:00Z">
            <w:rPr>
              <w:color w:val="000000" w:themeColor="text1"/>
              <w:szCs w:val="21"/>
              <w:u w:val="single"/>
            </w:rPr>
          </w:rPrChange>
        </w:rPr>
      </w:pPr>
      <w:r w:rsidRPr="00A55A16">
        <w:rPr>
          <w:rFonts w:hint="eastAsia"/>
          <w:color w:val="000000" w:themeColor="text1"/>
          <w:szCs w:val="21"/>
          <w:shd w:val="pct15" w:color="auto" w:fill="FFFFFF"/>
          <w:rPrChange w:id="1042" w:author="jiuming Lin" w:date="2019-06-29T18:09:00Z">
            <w:rPr>
              <w:rFonts w:hint="eastAsia"/>
              <w:color w:val="000000" w:themeColor="text1"/>
              <w:szCs w:val="21"/>
            </w:rPr>
          </w:rPrChange>
        </w:rPr>
        <w:t>①</w:t>
      </w:r>
      <w:r w:rsidRPr="00A55A16">
        <w:rPr>
          <w:rFonts w:hint="eastAsia"/>
          <w:color w:val="000000" w:themeColor="text1"/>
          <w:szCs w:val="21"/>
          <w:u w:val="single"/>
          <w:shd w:val="pct15" w:color="auto" w:fill="FFFFFF"/>
          <w:rPrChange w:id="1043" w:author="jiuming Lin" w:date="2019-06-29T18:09:00Z">
            <w:rPr>
              <w:rFonts w:hint="eastAsia"/>
              <w:color w:val="000000" w:themeColor="text1"/>
              <w:szCs w:val="21"/>
              <w:u w:val="single"/>
            </w:rPr>
          </w:rPrChange>
        </w:rPr>
        <w:t>投资边际效率</w:t>
      </w:r>
      <w:r w:rsidR="007C6FA9" w:rsidRPr="00A55A16">
        <w:rPr>
          <w:rFonts w:hint="eastAsia"/>
          <w:color w:val="000000" w:themeColor="text1"/>
          <w:szCs w:val="21"/>
          <w:u w:val="single"/>
          <w:shd w:val="pct15" w:color="auto" w:fill="FFFFFF"/>
          <w:rPrChange w:id="1044" w:author="jiuming Lin" w:date="2019-06-29T18:09:00Z">
            <w:rPr>
              <w:rFonts w:hint="eastAsia"/>
              <w:color w:val="000000" w:themeColor="text1"/>
              <w:szCs w:val="21"/>
              <w:u w:val="single"/>
            </w:rPr>
          </w:rPrChange>
        </w:rPr>
        <w:t>（</w:t>
      </w:r>
      <w:r w:rsidR="007C6FA9" w:rsidRPr="00A55A16">
        <w:rPr>
          <w:color w:val="000000" w:themeColor="text1"/>
          <w:szCs w:val="21"/>
          <w:u w:val="single"/>
          <w:shd w:val="pct15" w:color="auto" w:fill="FFFFFF"/>
          <w:rPrChange w:id="1045" w:author="jiuming Lin" w:date="2019-06-29T18:09:00Z">
            <w:rPr>
              <w:color w:val="000000" w:themeColor="text1"/>
              <w:szCs w:val="21"/>
              <w:u w:val="single"/>
            </w:rPr>
          </w:rPrChange>
        </w:rPr>
        <w:t>MEI</w:t>
      </w:r>
      <w:r w:rsidR="007C6FA9" w:rsidRPr="00A55A16">
        <w:rPr>
          <w:rFonts w:hint="eastAsia"/>
          <w:color w:val="000000" w:themeColor="text1"/>
          <w:szCs w:val="21"/>
          <w:u w:val="single"/>
          <w:shd w:val="pct15" w:color="auto" w:fill="FFFFFF"/>
          <w:rPrChange w:id="1046" w:author="jiuming Lin" w:date="2019-06-29T18:09:00Z">
            <w:rPr>
              <w:rFonts w:hint="eastAsia"/>
              <w:color w:val="000000" w:themeColor="text1"/>
              <w:szCs w:val="21"/>
              <w:u w:val="single"/>
            </w:rPr>
          </w:rPrChange>
        </w:rPr>
        <w:t>）</w:t>
      </w:r>
      <w:r w:rsidRPr="00A55A16">
        <w:rPr>
          <w:rFonts w:hint="eastAsia"/>
          <w:color w:val="000000" w:themeColor="text1"/>
          <w:szCs w:val="21"/>
          <w:u w:val="single"/>
          <w:shd w:val="pct15" w:color="auto" w:fill="FFFFFF"/>
          <w:rPrChange w:id="1047" w:author="jiuming Lin" w:date="2019-06-29T18:09:00Z">
            <w:rPr>
              <w:rFonts w:hint="eastAsia"/>
              <w:color w:val="000000" w:themeColor="text1"/>
              <w:szCs w:val="21"/>
              <w:u w:val="single"/>
            </w:rPr>
          </w:rPrChange>
        </w:rPr>
        <w:t>：因资本品价格上涨而导致缩小的贴现率（资本边际效率）。</w:t>
      </w:r>
    </w:p>
    <w:p w14:paraId="01BF5BE7" w14:textId="61C3784E" w:rsidR="00472364" w:rsidRPr="00A55A16" w:rsidRDefault="00472364" w:rsidP="00B53F44">
      <w:pPr>
        <w:rPr>
          <w:color w:val="000000" w:themeColor="text1"/>
          <w:szCs w:val="21"/>
          <w:shd w:val="pct15" w:color="auto" w:fill="FFFFFF"/>
          <w:rPrChange w:id="1048" w:author="jiuming Lin" w:date="2019-06-29T18:09:00Z">
            <w:rPr>
              <w:color w:val="000000" w:themeColor="text1"/>
              <w:szCs w:val="21"/>
            </w:rPr>
          </w:rPrChange>
        </w:rPr>
      </w:pPr>
      <w:r w:rsidRPr="00A55A16">
        <w:rPr>
          <w:rFonts w:hint="eastAsia"/>
          <w:color w:val="000000" w:themeColor="text1"/>
          <w:szCs w:val="21"/>
          <w:shd w:val="pct15" w:color="auto" w:fill="FFFFFF"/>
          <w:rPrChange w:id="1049" w:author="jiuming Lin" w:date="2019-06-29T18:09:00Z">
            <w:rPr>
              <w:rFonts w:hint="eastAsia"/>
              <w:color w:val="000000" w:themeColor="text1"/>
              <w:szCs w:val="21"/>
            </w:rPr>
          </w:rPrChange>
        </w:rPr>
        <w:t>②特性：</w:t>
      </w:r>
    </w:p>
    <w:p w14:paraId="22EB42FF" w14:textId="41C98155" w:rsidR="00472364" w:rsidRPr="00A55A16" w:rsidRDefault="00472364" w:rsidP="00B53F44">
      <w:pPr>
        <w:rPr>
          <w:color w:val="000000" w:themeColor="text1"/>
          <w:szCs w:val="21"/>
          <w:shd w:val="pct15" w:color="auto" w:fill="FFFFFF"/>
          <w:rPrChange w:id="1050" w:author="jiuming Lin" w:date="2019-06-29T18:09:00Z">
            <w:rPr>
              <w:color w:val="000000" w:themeColor="text1"/>
              <w:szCs w:val="21"/>
            </w:rPr>
          </w:rPrChange>
        </w:rPr>
      </w:pPr>
      <w:r w:rsidRPr="00A55A16">
        <w:rPr>
          <w:color w:val="000000" w:themeColor="text1"/>
          <w:szCs w:val="21"/>
          <w:shd w:val="pct15" w:color="auto" w:fill="FFFFFF"/>
          <w:rPrChange w:id="1051" w:author="jiuming Lin" w:date="2019-06-29T18:09:00Z">
            <w:rPr>
              <w:color w:val="000000" w:themeColor="text1"/>
              <w:szCs w:val="21"/>
            </w:rPr>
          </w:rPrChange>
        </w:rPr>
        <w:lastRenderedPageBreak/>
        <w:t>I.</w:t>
      </w:r>
      <w:r w:rsidRPr="00A55A16">
        <w:rPr>
          <w:shd w:val="pct15" w:color="auto" w:fill="FFFFFF"/>
          <w:rPrChange w:id="1052" w:author="jiuming Lin" w:date="2019-06-29T18:09:00Z">
            <w:rPr/>
          </w:rPrChange>
        </w:rPr>
        <w:t xml:space="preserve"> </w:t>
      </w:r>
      <w:r w:rsidRPr="00A55A16">
        <w:rPr>
          <w:rFonts w:hint="eastAsia"/>
          <w:color w:val="FF0000"/>
          <w:szCs w:val="21"/>
          <w:shd w:val="pct15" w:color="auto" w:fill="FFFFFF"/>
          <w:rPrChange w:id="1053" w:author="jiuming Lin" w:date="2019-06-29T18:09:00Z">
            <w:rPr>
              <w:rFonts w:hint="eastAsia"/>
              <w:color w:val="000000" w:themeColor="text1"/>
              <w:szCs w:val="21"/>
            </w:rPr>
          </w:rPrChange>
        </w:rPr>
        <w:t>投资边际效率低于资本边际效率是</w:t>
      </w:r>
      <w:r w:rsidRPr="007F4E3C">
        <w:rPr>
          <w:rFonts w:hint="eastAsia"/>
          <w:color w:val="FF0000"/>
          <w:szCs w:val="21"/>
          <w:highlight w:val="yellow"/>
          <w:shd w:val="pct15" w:color="auto" w:fill="FFFFFF"/>
          <w:rPrChange w:id="1054" w:author="jiuming Lin" w:date="2019-07-01T14:16:00Z">
            <w:rPr>
              <w:rFonts w:hint="eastAsia"/>
              <w:color w:val="000000" w:themeColor="text1"/>
              <w:szCs w:val="21"/>
            </w:rPr>
          </w:rPrChange>
        </w:rPr>
        <w:t>投资竞争</w:t>
      </w:r>
      <w:r w:rsidRPr="00A55A16">
        <w:rPr>
          <w:rFonts w:hint="eastAsia"/>
          <w:color w:val="FF0000"/>
          <w:szCs w:val="21"/>
          <w:shd w:val="pct15" w:color="auto" w:fill="FFFFFF"/>
          <w:rPrChange w:id="1055" w:author="jiuming Lin" w:date="2019-06-29T18:09:00Z">
            <w:rPr>
              <w:rFonts w:hint="eastAsia"/>
              <w:color w:val="000000" w:themeColor="text1"/>
              <w:szCs w:val="21"/>
            </w:rPr>
          </w:rPrChange>
        </w:rPr>
        <w:t>的结果。</w:t>
      </w:r>
    </w:p>
    <w:p w14:paraId="6A7378A9" w14:textId="0E1D991C" w:rsidR="00472364" w:rsidRPr="00A55A16" w:rsidRDefault="00472364" w:rsidP="00B53F44">
      <w:pPr>
        <w:rPr>
          <w:color w:val="000000" w:themeColor="text1"/>
          <w:szCs w:val="21"/>
          <w:shd w:val="pct15" w:color="auto" w:fill="FFFFFF"/>
          <w:rPrChange w:id="1056" w:author="jiuming Lin" w:date="2019-06-29T18:09:00Z">
            <w:rPr>
              <w:color w:val="000000" w:themeColor="text1"/>
              <w:szCs w:val="21"/>
            </w:rPr>
          </w:rPrChange>
        </w:rPr>
      </w:pPr>
      <w:r w:rsidRPr="00A55A16">
        <w:rPr>
          <w:color w:val="000000" w:themeColor="text1"/>
          <w:szCs w:val="21"/>
          <w:shd w:val="pct15" w:color="auto" w:fill="FFFFFF"/>
          <w:rPrChange w:id="1057" w:author="jiuming Lin" w:date="2019-06-29T18:09:00Z">
            <w:rPr>
              <w:color w:val="000000" w:themeColor="text1"/>
              <w:szCs w:val="21"/>
            </w:rPr>
          </w:rPrChange>
        </w:rPr>
        <w:t>II.</w:t>
      </w:r>
      <w:r w:rsidRPr="00A55A16">
        <w:rPr>
          <w:shd w:val="pct15" w:color="auto" w:fill="FFFFFF"/>
          <w:rPrChange w:id="1058" w:author="jiuming Lin" w:date="2019-06-29T18:09:00Z">
            <w:rPr/>
          </w:rPrChange>
        </w:rPr>
        <w:t xml:space="preserve"> </w:t>
      </w:r>
      <w:r w:rsidRPr="00A55A16">
        <w:rPr>
          <w:rFonts w:hint="eastAsia"/>
          <w:color w:val="FF0000"/>
          <w:szCs w:val="21"/>
          <w:u w:val="single"/>
          <w:shd w:val="pct15" w:color="auto" w:fill="FFFFFF"/>
          <w:rPrChange w:id="1059" w:author="jiuming Lin" w:date="2019-06-29T18:09:00Z">
            <w:rPr>
              <w:rFonts w:hint="eastAsia"/>
              <w:color w:val="000000" w:themeColor="text1"/>
              <w:szCs w:val="21"/>
              <w:u w:val="single"/>
            </w:rPr>
          </w:rPrChange>
        </w:rPr>
        <w:t>实际投资的边际效率会小于资本边际效率</w:t>
      </w:r>
      <w:r w:rsidRPr="00A55A16">
        <w:rPr>
          <w:rFonts w:hint="eastAsia"/>
          <w:color w:val="FF0000"/>
          <w:szCs w:val="21"/>
          <w:shd w:val="pct15" w:color="auto" w:fill="FFFFFF"/>
          <w:rPrChange w:id="1060" w:author="jiuming Lin" w:date="2019-06-29T18:09:00Z">
            <w:rPr>
              <w:rFonts w:hint="eastAsia"/>
              <w:color w:val="000000" w:themeColor="text1"/>
              <w:szCs w:val="21"/>
            </w:rPr>
          </w:rPrChange>
        </w:rPr>
        <w:t>，即投资边际效率曲线会低于资本边际效率曲线</w:t>
      </w:r>
      <w:r w:rsidRPr="00A55A16">
        <w:rPr>
          <w:rFonts w:hint="eastAsia"/>
          <w:color w:val="000000" w:themeColor="text1"/>
          <w:szCs w:val="21"/>
          <w:shd w:val="pct15" w:color="auto" w:fill="FFFFFF"/>
          <w:rPrChange w:id="1061" w:author="jiuming Lin" w:date="2019-06-29T18:09:00Z">
            <w:rPr>
              <w:rFonts w:hint="eastAsia"/>
              <w:color w:val="000000" w:themeColor="text1"/>
              <w:szCs w:val="21"/>
            </w:rPr>
          </w:rPrChange>
        </w:rPr>
        <w:t>。</w:t>
      </w:r>
    </w:p>
    <w:p w14:paraId="68E9EFCB" w14:textId="4062E764" w:rsidR="00472364" w:rsidRPr="00A55A16" w:rsidRDefault="00472364" w:rsidP="00B53F44">
      <w:pPr>
        <w:rPr>
          <w:color w:val="00B050"/>
          <w:szCs w:val="21"/>
          <w:shd w:val="pct15" w:color="auto" w:fill="FFFFFF"/>
          <w:rPrChange w:id="1062" w:author="jiuming Lin" w:date="2019-06-29T18:09:00Z">
            <w:rPr>
              <w:color w:val="00B050"/>
              <w:szCs w:val="21"/>
            </w:rPr>
          </w:rPrChange>
        </w:rPr>
      </w:pPr>
      <w:r w:rsidRPr="00A55A16">
        <w:rPr>
          <w:color w:val="00B050"/>
          <w:szCs w:val="21"/>
          <w:shd w:val="pct15" w:color="auto" w:fill="FFFFFF"/>
          <w:rPrChange w:id="1063" w:author="jiuming Lin" w:date="2019-06-29T18:09:00Z">
            <w:rPr>
              <w:color w:val="00B050"/>
              <w:szCs w:val="21"/>
            </w:rPr>
          </w:rPrChange>
        </w:rPr>
        <w:t>#因为在既定的预期投资收益率下，投资需求增加时，资本品的价格会上涨，而这会反过来要求利率（贴现率）的下降，也就是资本边际效率的下降。</w:t>
      </w:r>
    </w:p>
    <w:p w14:paraId="2D53AB97" w14:textId="2DE68A59" w:rsidR="00472364" w:rsidRPr="00A55A16" w:rsidRDefault="007C6FA9" w:rsidP="00B53F44">
      <w:pPr>
        <w:rPr>
          <w:color w:val="0070C0"/>
          <w:szCs w:val="21"/>
          <w:shd w:val="pct15" w:color="auto" w:fill="FFFFFF"/>
          <w:rPrChange w:id="1064" w:author="jiuming Lin" w:date="2019-06-29T18:09:00Z">
            <w:rPr>
              <w:color w:val="0070C0"/>
              <w:szCs w:val="21"/>
            </w:rPr>
          </w:rPrChange>
        </w:rPr>
      </w:pPr>
      <w:r w:rsidRPr="00A55A16">
        <w:rPr>
          <w:rFonts w:hint="eastAsia"/>
          <w:color w:val="0070C0"/>
          <w:szCs w:val="21"/>
          <w:shd w:val="pct15" w:color="auto" w:fill="FFFFFF"/>
          <w:rPrChange w:id="1065" w:author="jiuming Lin" w:date="2019-06-29T18:09:00Z">
            <w:rPr>
              <w:rFonts w:hint="eastAsia"/>
              <w:color w:val="0070C0"/>
              <w:szCs w:val="21"/>
            </w:rPr>
          </w:rPrChange>
        </w:rPr>
        <w:t>资本边际效率曲线和投资边际效率曲线的关系：</w:t>
      </w:r>
    </w:p>
    <w:p w14:paraId="00565147" w14:textId="45894B01" w:rsidR="007C6FA9" w:rsidRPr="00A55A16" w:rsidRDefault="007C6FA9" w:rsidP="00B53F44">
      <w:pPr>
        <w:rPr>
          <w:color w:val="000000" w:themeColor="text1"/>
          <w:szCs w:val="21"/>
          <w:shd w:val="pct15" w:color="auto" w:fill="FFFFFF"/>
          <w:rPrChange w:id="1066" w:author="jiuming Lin" w:date="2019-06-29T18:09:00Z">
            <w:rPr>
              <w:color w:val="000000" w:themeColor="text1"/>
              <w:szCs w:val="21"/>
            </w:rPr>
          </w:rPrChange>
        </w:rPr>
      </w:pPr>
      <w:r w:rsidRPr="00A55A16">
        <w:rPr>
          <w:noProof/>
          <w:color w:val="000000" w:themeColor="text1"/>
          <w:szCs w:val="21"/>
          <w:shd w:val="pct15" w:color="auto" w:fill="FFFFFF"/>
          <w:rPrChange w:id="1067" w:author="jiuming Lin" w:date="2019-06-29T18:09:00Z">
            <w:rPr>
              <w:noProof/>
              <w:color w:val="000000" w:themeColor="text1"/>
              <w:szCs w:val="21"/>
            </w:rPr>
          </w:rPrChange>
        </w:rPr>
        <w:drawing>
          <wp:inline distT="0" distB="0" distL="0" distR="0" wp14:anchorId="3BFA8A5F" wp14:editId="27D9F599">
            <wp:extent cx="5274310" cy="3408680"/>
            <wp:effectExtent l="0" t="0" r="2540" b="1270"/>
            <wp:docPr id="87042" name="Picture 4">
              <a:extLst xmlns:a="http://schemas.openxmlformats.org/drawingml/2006/main">
                <a:ext uri="{FF2B5EF4-FFF2-40B4-BE49-F238E27FC236}">
                  <a16:creationId xmlns:a16="http://schemas.microsoft.com/office/drawing/2014/main" id="{18CB5486-A8D8-44FB-B017-BE125AF0FC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2" name="Picture 4">
                      <a:extLst>
                        <a:ext uri="{FF2B5EF4-FFF2-40B4-BE49-F238E27FC236}">
                          <a16:creationId xmlns:a16="http://schemas.microsoft.com/office/drawing/2014/main" id="{18CB5486-A8D8-44FB-B017-BE125AF0FC9C}"/>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408680"/>
                    </a:xfrm>
                    <a:prstGeom prst="rect">
                      <a:avLst/>
                    </a:prstGeom>
                    <a:noFill/>
                    <a:ln>
                      <a:noFill/>
                    </a:ln>
                  </pic:spPr>
                </pic:pic>
              </a:graphicData>
            </a:graphic>
          </wp:inline>
        </w:drawing>
      </w:r>
    </w:p>
    <w:p w14:paraId="51723FF8" w14:textId="4C86CE3B" w:rsidR="00B222D9" w:rsidRPr="00A55A16" w:rsidRDefault="00B222D9" w:rsidP="00B53F44">
      <w:pPr>
        <w:rPr>
          <w:color w:val="00B050"/>
          <w:szCs w:val="21"/>
          <w:shd w:val="pct15" w:color="auto" w:fill="FFFFFF"/>
          <w:rPrChange w:id="1068" w:author="jiuming Lin" w:date="2019-06-29T18:09:00Z">
            <w:rPr>
              <w:color w:val="00B050"/>
              <w:szCs w:val="21"/>
            </w:rPr>
          </w:rPrChange>
        </w:rPr>
      </w:pPr>
      <w:r w:rsidRPr="00A55A16">
        <w:rPr>
          <w:color w:val="00B050"/>
          <w:szCs w:val="21"/>
          <w:shd w:val="pct15" w:color="auto" w:fill="FFFFFF"/>
          <w:rPrChange w:id="1069" w:author="jiuming Lin" w:date="2019-06-29T18:09:00Z">
            <w:rPr>
              <w:color w:val="00B050"/>
              <w:szCs w:val="21"/>
            </w:rPr>
          </w:rPrChange>
        </w:rPr>
        <w:t>#含利率r和价格指数P的图像，横纵坐标通常是颠倒的。</w:t>
      </w:r>
    </w:p>
    <w:p w14:paraId="3F0F4F16" w14:textId="27570BF3" w:rsidR="007C6FA9" w:rsidRPr="00A55A16" w:rsidRDefault="00E469D6" w:rsidP="00B53F44">
      <w:pPr>
        <w:rPr>
          <w:color w:val="FF0000"/>
          <w:szCs w:val="21"/>
          <w:shd w:val="pct15" w:color="auto" w:fill="FFFFFF"/>
          <w:rPrChange w:id="1070" w:author="jiuming Lin" w:date="2019-06-29T18:09:00Z">
            <w:rPr>
              <w:color w:val="FF0000"/>
              <w:szCs w:val="21"/>
            </w:rPr>
          </w:rPrChange>
        </w:rPr>
      </w:pPr>
      <w:r w:rsidRPr="00A55A16">
        <w:rPr>
          <w:rFonts w:hint="eastAsia"/>
          <w:color w:val="000000" w:themeColor="text1"/>
          <w:szCs w:val="21"/>
          <w:shd w:val="pct15" w:color="auto" w:fill="FFFFFF"/>
          <w:rPrChange w:id="1071" w:author="jiuming Lin" w:date="2019-06-29T18:09:00Z">
            <w:rPr>
              <w:rFonts w:hint="eastAsia"/>
              <w:color w:val="000000" w:themeColor="text1"/>
              <w:szCs w:val="21"/>
            </w:rPr>
          </w:rPrChange>
        </w:rPr>
        <w:t>③图形：</w:t>
      </w:r>
      <w:r w:rsidRPr="00A55A16">
        <w:rPr>
          <w:rFonts w:hint="eastAsia"/>
          <w:color w:val="FF0000"/>
          <w:szCs w:val="21"/>
          <w:shd w:val="pct15" w:color="auto" w:fill="FFFFFF"/>
          <w:rPrChange w:id="1072" w:author="jiuming Lin" w:date="2019-06-29T18:09:00Z">
            <w:rPr>
              <w:rFonts w:hint="eastAsia"/>
              <w:color w:val="FF0000"/>
              <w:szCs w:val="21"/>
            </w:rPr>
          </w:rPrChange>
        </w:rPr>
        <w:t>在纵轴为投资的边际效率</w:t>
      </w:r>
      <w:r w:rsidRPr="00A55A16">
        <w:rPr>
          <w:color w:val="FF0000"/>
          <w:szCs w:val="21"/>
          <w:shd w:val="pct15" w:color="auto" w:fill="FFFFFF"/>
          <w:rPrChange w:id="1073" w:author="jiuming Lin" w:date="2019-06-29T18:09:00Z">
            <w:rPr>
              <w:color w:val="FF0000"/>
              <w:szCs w:val="21"/>
            </w:rPr>
          </w:rPrChange>
        </w:rPr>
        <w:t>MEI，横轴为投资I的坐标系中，MEI是一条向右下方倾斜的曲线</w:t>
      </w:r>
      <w:r w:rsidRPr="00A55A16">
        <w:rPr>
          <w:rFonts w:hint="eastAsia"/>
          <w:color w:val="FF0000"/>
          <w:szCs w:val="21"/>
          <w:shd w:val="pct15" w:color="auto" w:fill="FFFFFF"/>
          <w:rPrChange w:id="1074" w:author="jiuming Lin" w:date="2019-06-29T18:09:00Z">
            <w:rPr>
              <w:rFonts w:hint="eastAsia"/>
              <w:color w:val="FF0000"/>
              <w:szCs w:val="21"/>
            </w:rPr>
          </w:rPrChange>
        </w:rPr>
        <w:t>。</w:t>
      </w:r>
      <w:r w:rsidR="008C7B76" w:rsidRPr="00A55A16">
        <w:rPr>
          <w:rFonts w:hint="eastAsia"/>
          <w:color w:val="FF0000"/>
          <w:szCs w:val="21"/>
          <w:shd w:val="pct15" w:color="auto" w:fill="FFFFFF"/>
          <w:rPrChange w:id="1075" w:author="jiuming Lin" w:date="2019-06-29T18:09:00Z">
            <w:rPr>
              <w:rFonts w:hint="eastAsia"/>
              <w:color w:val="FF0000"/>
              <w:szCs w:val="21"/>
            </w:rPr>
          </w:rPrChange>
        </w:rPr>
        <w:t>投资的边际效率曲线向右下方倾斜，说明投资收益率存在着一种递减的趋势。</w:t>
      </w:r>
    </w:p>
    <w:p w14:paraId="78F662C0" w14:textId="73FC140B" w:rsidR="008C7B76" w:rsidRPr="00A55A16" w:rsidRDefault="008C7B76" w:rsidP="00B53F44">
      <w:pPr>
        <w:rPr>
          <w:color w:val="00B050"/>
          <w:szCs w:val="21"/>
          <w:shd w:val="pct15" w:color="auto" w:fill="FFFFFF"/>
          <w:rPrChange w:id="1076" w:author="jiuming Lin" w:date="2019-06-29T18:09:00Z">
            <w:rPr>
              <w:color w:val="00B050"/>
              <w:szCs w:val="21"/>
            </w:rPr>
          </w:rPrChange>
        </w:rPr>
      </w:pPr>
      <w:r w:rsidRPr="00A55A16">
        <w:rPr>
          <w:color w:val="00B050"/>
          <w:szCs w:val="21"/>
          <w:shd w:val="pct15" w:color="auto" w:fill="FFFFFF"/>
          <w:rPrChange w:id="1077" w:author="jiuming Lin" w:date="2019-06-29T18:09:00Z">
            <w:rPr>
              <w:color w:val="00B050"/>
              <w:szCs w:val="21"/>
            </w:rPr>
          </w:rPrChange>
        </w:rPr>
        <w:t>#这是因为：第一，在竞争性的市场中，一旦某种产品的生产有较高的投资收益率，许多厂商都会增加对该部门的投资，结果使该产品的供给增加、价格回落，从而导致投资收益率的降低；第二，在竞争性的市场上，如果许多厂商都增加对高收益部门的投资，结果还将使投资所需的机器设备、原材料等投入品的需求增加，价格上涨，从而导致投资成本的增大，即便产品的销售价格不变，投资的边际收益率也会降低。</w:t>
      </w:r>
    </w:p>
    <w:p w14:paraId="2E922C29" w14:textId="4F8B2709" w:rsidR="00E469D6" w:rsidRPr="00A55A16" w:rsidRDefault="00E469D6" w:rsidP="00B53F44">
      <w:pPr>
        <w:rPr>
          <w:color w:val="0070C0"/>
          <w:szCs w:val="21"/>
          <w:shd w:val="pct15" w:color="auto" w:fill="FFFFFF"/>
          <w:rPrChange w:id="1078" w:author="jiuming Lin" w:date="2019-06-29T18:09:00Z">
            <w:rPr>
              <w:color w:val="0070C0"/>
              <w:szCs w:val="21"/>
            </w:rPr>
          </w:rPrChange>
        </w:rPr>
      </w:pPr>
      <w:r w:rsidRPr="00A55A16">
        <w:rPr>
          <w:rFonts w:hint="eastAsia"/>
          <w:color w:val="0070C0"/>
          <w:szCs w:val="21"/>
          <w:shd w:val="pct15" w:color="auto" w:fill="FFFFFF"/>
          <w:rPrChange w:id="1079" w:author="jiuming Lin" w:date="2019-06-29T18:09:00Z">
            <w:rPr>
              <w:rFonts w:hint="eastAsia"/>
              <w:color w:val="0070C0"/>
              <w:szCs w:val="21"/>
            </w:rPr>
          </w:rPrChange>
        </w:rPr>
        <w:t>如下图所示：</w:t>
      </w:r>
    </w:p>
    <w:p w14:paraId="28655A10" w14:textId="3443D178" w:rsidR="00E469D6" w:rsidRPr="00A55A16" w:rsidRDefault="00E469D6" w:rsidP="00B53F44">
      <w:pPr>
        <w:rPr>
          <w:color w:val="000000" w:themeColor="text1"/>
          <w:szCs w:val="21"/>
          <w:shd w:val="pct15" w:color="auto" w:fill="FFFFFF"/>
          <w:rPrChange w:id="1080" w:author="jiuming Lin" w:date="2019-06-29T18:09:00Z">
            <w:rPr>
              <w:color w:val="000000" w:themeColor="text1"/>
              <w:szCs w:val="21"/>
            </w:rPr>
          </w:rPrChange>
        </w:rPr>
      </w:pPr>
      <w:r w:rsidRPr="00A55A16">
        <w:rPr>
          <w:noProof/>
          <w:shd w:val="pct15" w:color="auto" w:fill="FFFFFF"/>
          <w:rPrChange w:id="1081" w:author="jiuming Lin" w:date="2019-06-29T18:09:00Z">
            <w:rPr>
              <w:noProof/>
            </w:rPr>
          </w:rPrChange>
        </w:rPr>
        <w:drawing>
          <wp:inline distT="0" distB="0" distL="0" distR="0" wp14:anchorId="669D8C43" wp14:editId="4D7D4ED6">
            <wp:extent cx="3291383" cy="2186940"/>
            <wp:effectExtent l="0" t="0" r="444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10780" cy="2199828"/>
                    </a:xfrm>
                    <a:prstGeom prst="rect">
                      <a:avLst/>
                    </a:prstGeom>
                  </pic:spPr>
                </pic:pic>
              </a:graphicData>
            </a:graphic>
          </wp:inline>
        </w:drawing>
      </w:r>
    </w:p>
    <w:p w14:paraId="28C7AD14" w14:textId="771F2B53" w:rsidR="00B4400B" w:rsidRPr="00A55A16" w:rsidRDefault="00B4400B" w:rsidP="00B53F44">
      <w:pPr>
        <w:rPr>
          <w:color w:val="00B050"/>
          <w:szCs w:val="21"/>
          <w:shd w:val="pct15" w:color="auto" w:fill="FFFFFF"/>
          <w:rPrChange w:id="1082" w:author="jiuming Lin" w:date="2019-06-29T18:09:00Z">
            <w:rPr>
              <w:color w:val="00B050"/>
              <w:szCs w:val="21"/>
            </w:rPr>
          </w:rPrChange>
        </w:rPr>
      </w:pPr>
      <w:r w:rsidRPr="00A55A16">
        <w:rPr>
          <w:color w:val="00B050"/>
          <w:szCs w:val="21"/>
          <w:shd w:val="pct15" w:color="auto" w:fill="FFFFFF"/>
          <w:rPrChange w:id="1083" w:author="jiuming Lin" w:date="2019-06-29T18:09:00Z">
            <w:rPr>
              <w:color w:val="00B050"/>
              <w:szCs w:val="21"/>
            </w:rPr>
          </w:rPrChange>
        </w:rPr>
        <w:lastRenderedPageBreak/>
        <w:t>#这个图像表示的是短期情况，而且不考虑科技创新的影响</w:t>
      </w:r>
    </w:p>
    <w:p w14:paraId="3870107B" w14:textId="5ED11050" w:rsidR="00E469D6" w:rsidRPr="00A55A16" w:rsidRDefault="003760F6" w:rsidP="00B53F44">
      <w:pPr>
        <w:rPr>
          <w:color w:val="000000" w:themeColor="text1"/>
          <w:szCs w:val="21"/>
          <w:shd w:val="pct15" w:color="auto" w:fill="FFFFFF"/>
          <w:rPrChange w:id="1084" w:author="jiuming Lin" w:date="2019-06-29T18:09:00Z">
            <w:rPr>
              <w:color w:val="000000" w:themeColor="text1"/>
              <w:szCs w:val="21"/>
            </w:rPr>
          </w:rPrChange>
        </w:rPr>
      </w:pPr>
      <w:r w:rsidRPr="00A55A16">
        <w:rPr>
          <w:color w:val="000000" w:themeColor="text1"/>
          <w:szCs w:val="21"/>
          <w:shd w:val="pct15" w:color="auto" w:fill="FFFFFF"/>
          <w:rPrChange w:id="1085" w:author="jiuming Lin" w:date="2019-06-29T18:09:00Z">
            <w:rPr>
              <w:color w:val="000000" w:themeColor="text1"/>
              <w:szCs w:val="21"/>
            </w:rPr>
          </w:rPrChange>
        </w:rPr>
        <w:t>6.影响预期收益的因素：</w:t>
      </w:r>
    </w:p>
    <w:p w14:paraId="156BC853" w14:textId="1EFD59D8" w:rsidR="003760F6" w:rsidRPr="00A55A16" w:rsidRDefault="003760F6" w:rsidP="00B53F44">
      <w:pPr>
        <w:rPr>
          <w:color w:val="000000" w:themeColor="text1"/>
          <w:szCs w:val="21"/>
          <w:shd w:val="pct15" w:color="auto" w:fill="FFFFFF"/>
          <w:rPrChange w:id="1086" w:author="jiuming Lin" w:date="2019-06-29T18:09:00Z">
            <w:rPr>
              <w:color w:val="000000" w:themeColor="text1"/>
              <w:szCs w:val="21"/>
            </w:rPr>
          </w:rPrChange>
        </w:rPr>
      </w:pPr>
      <w:r w:rsidRPr="00A55A16">
        <w:rPr>
          <w:rFonts w:hint="eastAsia"/>
          <w:color w:val="000000" w:themeColor="text1"/>
          <w:szCs w:val="21"/>
          <w:u w:val="single"/>
          <w:shd w:val="pct15" w:color="auto" w:fill="FFFFFF"/>
          <w:rPrChange w:id="1087" w:author="jiuming Lin" w:date="2019-06-29T18:09:00Z">
            <w:rPr>
              <w:rFonts w:hint="eastAsia"/>
              <w:color w:val="000000" w:themeColor="text1"/>
              <w:szCs w:val="21"/>
              <w:u w:val="single"/>
            </w:rPr>
          </w:rPrChange>
        </w:rPr>
        <w:t>①对投资项目产品的需求预期</w:t>
      </w:r>
      <w:r w:rsidRPr="00A55A16">
        <w:rPr>
          <w:rFonts w:hint="eastAsia"/>
          <w:color w:val="000000" w:themeColor="text1"/>
          <w:szCs w:val="21"/>
          <w:shd w:val="pct15" w:color="auto" w:fill="FFFFFF"/>
          <w:rPrChange w:id="1088" w:author="jiuming Lin" w:date="2019-06-29T18:09:00Z">
            <w:rPr>
              <w:rFonts w:hint="eastAsia"/>
              <w:color w:val="000000" w:themeColor="text1"/>
              <w:szCs w:val="21"/>
            </w:rPr>
          </w:rPrChange>
        </w:rPr>
        <w:t>：这也是对投资所生产的产品未来市场销路状况的估计。未来的市场需求旺盛，预期收益就会比较高，比较有保证。</w:t>
      </w:r>
    </w:p>
    <w:p w14:paraId="786C74F4" w14:textId="14EDFBC4" w:rsidR="003760F6" w:rsidRPr="00A55A16" w:rsidRDefault="003760F6" w:rsidP="00B53F44">
      <w:pPr>
        <w:rPr>
          <w:color w:val="000000" w:themeColor="text1"/>
          <w:szCs w:val="21"/>
          <w:shd w:val="pct15" w:color="auto" w:fill="FFFFFF"/>
          <w:rPrChange w:id="1089" w:author="jiuming Lin" w:date="2019-06-29T18:09:00Z">
            <w:rPr>
              <w:color w:val="000000" w:themeColor="text1"/>
              <w:szCs w:val="21"/>
            </w:rPr>
          </w:rPrChange>
        </w:rPr>
      </w:pPr>
      <w:r w:rsidRPr="00A55A16">
        <w:rPr>
          <w:rFonts w:hint="eastAsia"/>
          <w:color w:val="000000" w:themeColor="text1"/>
          <w:szCs w:val="21"/>
          <w:u w:val="single"/>
          <w:shd w:val="pct15" w:color="auto" w:fill="FFFFFF"/>
          <w:rPrChange w:id="1090" w:author="jiuming Lin" w:date="2019-06-29T18:09:00Z">
            <w:rPr>
              <w:rFonts w:hint="eastAsia"/>
              <w:color w:val="000000" w:themeColor="text1"/>
              <w:szCs w:val="21"/>
              <w:u w:val="single"/>
            </w:rPr>
          </w:rPrChange>
        </w:rPr>
        <w:t>②产品成本</w:t>
      </w:r>
      <w:r w:rsidRPr="00A55A16">
        <w:rPr>
          <w:rFonts w:hint="eastAsia"/>
          <w:color w:val="000000" w:themeColor="text1"/>
          <w:szCs w:val="21"/>
          <w:shd w:val="pct15" w:color="auto" w:fill="FFFFFF"/>
          <w:rPrChange w:id="1091" w:author="jiuming Lin" w:date="2019-06-29T18:09:00Z">
            <w:rPr>
              <w:rFonts w:hint="eastAsia"/>
              <w:color w:val="000000" w:themeColor="text1"/>
              <w:szCs w:val="21"/>
            </w:rPr>
          </w:rPrChange>
        </w:rPr>
        <w:t>：如果工资等成本在投资实施后上升，则最终导致预期收益下降。</w:t>
      </w:r>
    </w:p>
    <w:p w14:paraId="08E04FC5" w14:textId="0CE27A45" w:rsidR="003760F6" w:rsidRPr="00A55A16" w:rsidRDefault="003760F6" w:rsidP="00B53F44">
      <w:pPr>
        <w:rPr>
          <w:color w:val="000000" w:themeColor="text1"/>
          <w:szCs w:val="21"/>
          <w:shd w:val="pct15" w:color="auto" w:fill="FFFFFF"/>
          <w:rPrChange w:id="1092" w:author="jiuming Lin" w:date="2019-06-29T18:09:00Z">
            <w:rPr>
              <w:color w:val="000000" w:themeColor="text1"/>
              <w:szCs w:val="21"/>
            </w:rPr>
          </w:rPrChange>
        </w:rPr>
      </w:pPr>
      <w:r w:rsidRPr="00A55A16">
        <w:rPr>
          <w:rFonts w:hint="eastAsia"/>
          <w:color w:val="000000" w:themeColor="text1"/>
          <w:szCs w:val="21"/>
          <w:u w:val="single"/>
          <w:shd w:val="pct15" w:color="auto" w:fill="FFFFFF"/>
          <w:rPrChange w:id="1093" w:author="jiuming Lin" w:date="2019-06-29T18:09:00Z">
            <w:rPr>
              <w:rFonts w:hint="eastAsia"/>
              <w:color w:val="000000" w:themeColor="text1"/>
              <w:szCs w:val="21"/>
              <w:u w:val="single"/>
            </w:rPr>
          </w:rPrChange>
        </w:rPr>
        <w:t>③投资税抵免</w:t>
      </w:r>
      <w:r w:rsidRPr="00A55A16">
        <w:rPr>
          <w:rFonts w:hint="eastAsia"/>
          <w:color w:val="000000" w:themeColor="text1"/>
          <w:szCs w:val="21"/>
          <w:shd w:val="pct15" w:color="auto" w:fill="FFFFFF"/>
          <w:rPrChange w:id="1094" w:author="jiuming Lin" w:date="2019-06-29T18:09:00Z">
            <w:rPr>
              <w:rFonts w:hint="eastAsia"/>
              <w:color w:val="000000" w:themeColor="text1"/>
              <w:szCs w:val="21"/>
            </w:rPr>
          </w:rPrChange>
        </w:rPr>
        <w:t>：该政策实际上是将政府对投资者应收的税额全部或部分归还给投资者。这等于增加了企业的盈利。收益投资税抵免政策会影响预期收益率。</w:t>
      </w:r>
    </w:p>
    <w:p w14:paraId="67795C64" w14:textId="5F5A3CC1" w:rsidR="003760F6" w:rsidRPr="00A55A16" w:rsidRDefault="003760F6" w:rsidP="00B53F44">
      <w:pPr>
        <w:rPr>
          <w:color w:val="000000" w:themeColor="text1"/>
          <w:szCs w:val="21"/>
          <w:shd w:val="pct15" w:color="auto" w:fill="FFFFFF"/>
          <w:rPrChange w:id="1095" w:author="jiuming Lin" w:date="2019-06-29T18:09:00Z">
            <w:rPr>
              <w:color w:val="000000" w:themeColor="text1"/>
              <w:szCs w:val="21"/>
            </w:rPr>
          </w:rPrChange>
        </w:rPr>
      </w:pPr>
      <w:r w:rsidRPr="00A55A16">
        <w:rPr>
          <w:rFonts w:hint="eastAsia"/>
          <w:color w:val="000000" w:themeColor="text1"/>
          <w:szCs w:val="21"/>
          <w:u w:val="single"/>
          <w:shd w:val="pct15" w:color="auto" w:fill="FFFFFF"/>
          <w:rPrChange w:id="1096" w:author="jiuming Lin" w:date="2019-06-29T18:09:00Z">
            <w:rPr>
              <w:rFonts w:hint="eastAsia"/>
              <w:color w:val="000000" w:themeColor="text1"/>
              <w:szCs w:val="21"/>
              <w:u w:val="single"/>
            </w:rPr>
          </w:rPrChange>
        </w:rPr>
        <w:t>④投资风险</w:t>
      </w:r>
      <w:r w:rsidRPr="00A55A16">
        <w:rPr>
          <w:rFonts w:hint="eastAsia"/>
          <w:color w:val="000000" w:themeColor="text1"/>
          <w:szCs w:val="21"/>
          <w:shd w:val="pct15" w:color="auto" w:fill="FFFFFF"/>
          <w:rPrChange w:id="1097" w:author="jiuming Lin" w:date="2019-06-29T18:09:00Z">
            <w:rPr>
              <w:rFonts w:hint="eastAsia"/>
              <w:color w:val="000000" w:themeColor="text1"/>
              <w:szCs w:val="21"/>
            </w:rPr>
          </w:rPrChange>
        </w:rPr>
        <w:t>：未来的不确定性会造成投资的风险。投资风险一旦发生，就会减少预期收益。</w:t>
      </w:r>
    </w:p>
    <w:p w14:paraId="23D99553" w14:textId="3FB04459" w:rsidR="003760F6" w:rsidRPr="00A55A16" w:rsidRDefault="003760F6" w:rsidP="00B53F44">
      <w:pPr>
        <w:rPr>
          <w:color w:val="000000" w:themeColor="text1"/>
          <w:szCs w:val="21"/>
          <w:shd w:val="pct15" w:color="auto" w:fill="FFFFFF"/>
          <w:rPrChange w:id="1098" w:author="jiuming Lin" w:date="2019-06-29T18:09:00Z">
            <w:rPr>
              <w:color w:val="000000" w:themeColor="text1"/>
              <w:szCs w:val="21"/>
            </w:rPr>
          </w:rPrChange>
        </w:rPr>
      </w:pPr>
      <w:r w:rsidRPr="00A55A16">
        <w:rPr>
          <w:rFonts w:hint="eastAsia"/>
          <w:color w:val="000000" w:themeColor="text1"/>
          <w:szCs w:val="21"/>
          <w:u w:val="single"/>
          <w:shd w:val="pct15" w:color="auto" w:fill="FFFFFF"/>
          <w:rPrChange w:id="1099" w:author="jiuming Lin" w:date="2019-06-29T18:09:00Z">
            <w:rPr>
              <w:rFonts w:hint="eastAsia"/>
              <w:color w:val="000000" w:themeColor="text1"/>
              <w:szCs w:val="21"/>
              <w:u w:val="single"/>
            </w:rPr>
          </w:rPrChange>
        </w:rPr>
        <w:t>⑤融资条件对投资需求的影响</w:t>
      </w:r>
      <w:r w:rsidRPr="00A55A16">
        <w:rPr>
          <w:rFonts w:hint="eastAsia"/>
          <w:color w:val="000000" w:themeColor="text1"/>
          <w:szCs w:val="21"/>
          <w:shd w:val="pct15" w:color="auto" w:fill="FFFFFF"/>
          <w:rPrChange w:id="1100" w:author="jiuming Lin" w:date="2019-06-29T18:09:00Z">
            <w:rPr>
              <w:rFonts w:hint="eastAsia"/>
              <w:color w:val="000000" w:themeColor="text1"/>
              <w:szCs w:val="21"/>
            </w:rPr>
          </w:rPrChange>
        </w:rPr>
        <w:t>：投资者能否顺利融资或能够融资的规模，将会影响到投资者是否进行投资和投资规模的大小。</w:t>
      </w:r>
    </w:p>
    <w:p w14:paraId="683AD303" w14:textId="120B1B3C" w:rsidR="003760F6" w:rsidRPr="00A55A16" w:rsidRDefault="003760F6" w:rsidP="00B53F44">
      <w:pPr>
        <w:rPr>
          <w:color w:val="000000" w:themeColor="text1"/>
          <w:szCs w:val="21"/>
          <w:shd w:val="pct15" w:color="auto" w:fill="FFFFFF"/>
          <w:rPrChange w:id="1101" w:author="jiuming Lin" w:date="2019-06-29T18:10:00Z">
            <w:rPr>
              <w:color w:val="000000" w:themeColor="text1"/>
              <w:szCs w:val="21"/>
            </w:rPr>
          </w:rPrChange>
        </w:rPr>
      </w:pPr>
      <w:r w:rsidRPr="00A55A16">
        <w:rPr>
          <w:color w:val="000000" w:themeColor="text1"/>
          <w:szCs w:val="21"/>
          <w:shd w:val="pct15" w:color="auto" w:fill="FFFFFF"/>
          <w:rPrChange w:id="1102" w:author="jiuming Lin" w:date="2019-06-29T18:10:00Z">
            <w:rPr>
              <w:color w:val="000000" w:themeColor="text1"/>
              <w:szCs w:val="21"/>
            </w:rPr>
          </w:rPrChange>
        </w:rPr>
        <w:t>7.投资和利率：</w:t>
      </w:r>
    </w:p>
    <w:p w14:paraId="4E0B4FB2" w14:textId="562882E7" w:rsidR="00BE08B1" w:rsidRPr="00A55A16" w:rsidRDefault="00BE08B1" w:rsidP="00B53F44">
      <w:pPr>
        <w:rPr>
          <w:color w:val="000000" w:themeColor="text1"/>
          <w:szCs w:val="21"/>
          <w:shd w:val="pct15" w:color="auto" w:fill="FFFFFF"/>
          <w:rPrChange w:id="1103" w:author="jiuming Lin" w:date="2019-06-29T18:10:00Z">
            <w:rPr>
              <w:color w:val="000000" w:themeColor="text1"/>
              <w:szCs w:val="21"/>
            </w:rPr>
          </w:rPrChange>
        </w:rPr>
      </w:pPr>
      <w:r w:rsidRPr="00A55A16">
        <w:rPr>
          <w:rFonts w:hint="eastAsia"/>
          <w:color w:val="000000" w:themeColor="text1"/>
          <w:szCs w:val="21"/>
          <w:shd w:val="pct15" w:color="auto" w:fill="FFFFFF"/>
          <w:rPrChange w:id="1104" w:author="jiuming Lin" w:date="2019-06-29T18:10:00Z">
            <w:rPr>
              <w:rFonts w:hint="eastAsia"/>
              <w:color w:val="000000" w:themeColor="text1"/>
              <w:szCs w:val="21"/>
            </w:rPr>
          </w:rPrChange>
        </w:rPr>
        <w:t>①人们主要从</w:t>
      </w:r>
      <w:r w:rsidRPr="00A55A16">
        <w:rPr>
          <w:rFonts w:hint="eastAsia"/>
          <w:color w:val="000000" w:themeColor="text1"/>
          <w:szCs w:val="21"/>
          <w:u w:val="single"/>
          <w:shd w:val="pct15" w:color="auto" w:fill="FFFFFF"/>
          <w:rPrChange w:id="1105" w:author="jiuming Lin" w:date="2019-06-29T18:10:00Z">
            <w:rPr>
              <w:rFonts w:hint="eastAsia"/>
              <w:color w:val="000000" w:themeColor="text1"/>
              <w:szCs w:val="21"/>
              <w:u w:val="single"/>
            </w:rPr>
          </w:rPrChange>
        </w:rPr>
        <w:t>投资成本角度看利率</w:t>
      </w:r>
      <w:r w:rsidRPr="00A55A16">
        <w:rPr>
          <w:rFonts w:hint="eastAsia"/>
          <w:color w:val="000000" w:themeColor="text1"/>
          <w:szCs w:val="21"/>
          <w:shd w:val="pct15" w:color="auto" w:fill="FFFFFF"/>
          <w:rPrChange w:id="1106" w:author="jiuming Lin" w:date="2019-06-29T18:10:00Z">
            <w:rPr>
              <w:rFonts w:hint="eastAsia"/>
              <w:color w:val="000000" w:themeColor="text1"/>
              <w:szCs w:val="21"/>
            </w:rPr>
          </w:rPrChange>
        </w:rPr>
        <w:t>，投资决策主要取决于新投资的预期利润率和利率的比较。</w:t>
      </w:r>
    </w:p>
    <w:p w14:paraId="3C39D428" w14:textId="29C4B54F" w:rsidR="00BE08B1" w:rsidRPr="00A55A16" w:rsidRDefault="00BE08B1" w:rsidP="00B53F44">
      <w:pPr>
        <w:rPr>
          <w:color w:val="000000" w:themeColor="text1"/>
          <w:szCs w:val="21"/>
          <w:shd w:val="pct15" w:color="auto" w:fill="FFFFFF"/>
          <w:rPrChange w:id="1107" w:author="jiuming Lin" w:date="2019-06-29T18:10:00Z">
            <w:rPr>
              <w:color w:val="000000" w:themeColor="text1"/>
              <w:szCs w:val="21"/>
            </w:rPr>
          </w:rPrChange>
        </w:rPr>
      </w:pPr>
      <w:r w:rsidRPr="00A55A16">
        <w:rPr>
          <w:rFonts w:hint="eastAsia"/>
          <w:color w:val="000000" w:themeColor="text1"/>
          <w:szCs w:val="21"/>
          <w:shd w:val="pct15" w:color="auto" w:fill="FFFFFF"/>
          <w:rPrChange w:id="1108" w:author="jiuming Lin" w:date="2019-06-29T18:10:00Z">
            <w:rPr>
              <w:rFonts w:hint="eastAsia"/>
              <w:color w:val="000000" w:themeColor="text1"/>
              <w:szCs w:val="21"/>
            </w:rPr>
          </w:rPrChange>
        </w:rPr>
        <w:t>②利率在投资中的作用：在决定投资的各种因素中，</w:t>
      </w:r>
      <w:r w:rsidRPr="00A55A16">
        <w:rPr>
          <w:rFonts w:hint="eastAsia"/>
          <w:color w:val="FF0000"/>
          <w:szCs w:val="21"/>
          <w:u w:val="single"/>
          <w:shd w:val="pct15" w:color="auto" w:fill="FFFFFF"/>
          <w:rPrChange w:id="1109" w:author="jiuming Lin" w:date="2019-06-29T18:10:00Z">
            <w:rPr>
              <w:rFonts w:hint="eastAsia"/>
              <w:color w:val="FF0000"/>
              <w:szCs w:val="21"/>
              <w:u w:val="single"/>
            </w:rPr>
          </w:rPrChange>
        </w:rPr>
        <w:t>当预期利润率（资本边际效率）既定时，利率就是考虑的首要因素</w:t>
      </w:r>
      <w:r w:rsidRPr="00A55A16">
        <w:rPr>
          <w:rFonts w:hint="eastAsia"/>
          <w:color w:val="000000" w:themeColor="text1"/>
          <w:szCs w:val="21"/>
          <w:shd w:val="pct15" w:color="auto" w:fill="FFFFFF"/>
          <w:rPrChange w:id="1110" w:author="jiuming Lin" w:date="2019-06-29T18:10:00Z">
            <w:rPr>
              <w:rFonts w:hint="eastAsia"/>
              <w:color w:val="000000" w:themeColor="text1"/>
              <w:szCs w:val="21"/>
            </w:rPr>
          </w:rPrChange>
        </w:rPr>
        <w:t>。</w:t>
      </w:r>
    </w:p>
    <w:p w14:paraId="7A6C6DDD" w14:textId="3BCC812E" w:rsidR="00BE08B1" w:rsidRPr="00A55A16" w:rsidRDefault="00BE08B1" w:rsidP="00B53F44">
      <w:pPr>
        <w:rPr>
          <w:color w:val="000000" w:themeColor="text1"/>
          <w:szCs w:val="21"/>
          <w:shd w:val="pct15" w:color="auto" w:fill="FFFFFF"/>
          <w:rPrChange w:id="1111" w:author="jiuming Lin" w:date="2019-06-29T18:10:00Z">
            <w:rPr>
              <w:color w:val="000000" w:themeColor="text1"/>
              <w:szCs w:val="21"/>
            </w:rPr>
          </w:rPrChange>
        </w:rPr>
      </w:pPr>
      <w:r w:rsidRPr="00A55A16">
        <w:rPr>
          <w:rFonts w:hint="eastAsia"/>
          <w:color w:val="000000" w:themeColor="text1"/>
          <w:szCs w:val="21"/>
          <w:shd w:val="pct15" w:color="auto" w:fill="FFFFFF"/>
          <w:rPrChange w:id="1112" w:author="jiuming Lin" w:date="2019-06-29T18:10:00Z">
            <w:rPr>
              <w:rFonts w:hint="eastAsia"/>
              <w:color w:val="000000" w:themeColor="text1"/>
              <w:szCs w:val="21"/>
            </w:rPr>
          </w:rPrChange>
        </w:rPr>
        <w:t>③名义利率：名义利率是借贷者所支付的利率。</w:t>
      </w:r>
    </w:p>
    <w:p w14:paraId="2F84A5F7" w14:textId="023A8A56" w:rsidR="00BE08B1" w:rsidRPr="00A55A16" w:rsidRDefault="00BE08B1" w:rsidP="00B53F44">
      <w:pPr>
        <w:rPr>
          <w:color w:val="000000" w:themeColor="text1"/>
          <w:szCs w:val="21"/>
          <w:u w:val="single"/>
          <w:shd w:val="pct15" w:color="auto" w:fill="FFFFFF"/>
          <w:rPrChange w:id="1113" w:author="jiuming Lin" w:date="2019-06-29T18:10:00Z">
            <w:rPr>
              <w:color w:val="000000" w:themeColor="text1"/>
              <w:szCs w:val="21"/>
              <w:u w:val="single"/>
            </w:rPr>
          </w:rPrChange>
        </w:rPr>
      </w:pPr>
      <w:r w:rsidRPr="00A55A16">
        <w:rPr>
          <w:rFonts w:hint="eastAsia"/>
          <w:color w:val="000000" w:themeColor="text1"/>
          <w:szCs w:val="21"/>
          <w:u w:val="single"/>
          <w:shd w:val="pct15" w:color="auto" w:fill="FFFFFF"/>
          <w:rPrChange w:id="1114" w:author="jiuming Lin" w:date="2019-06-29T18:10:00Z">
            <w:rPr>
              <w:rFonts w:hint="eastAsia"/>
              <w:color w:val="000000" w:themeColor="text1"/>
              <w:szCs w:val="21"/>
              <w:u w:val="single"/>
            </w:rPr>
          </w:rPrChange>
        </w:rPr>
        <w:t>④实际利率：大致上等于名义利率减去通货膨胀率。</w:t>
      </w:r>
    </w:p>
    <w:p w14:paraId="1AD9A397" w14:textId="798CD192" w:rsidR="00BE08B1" w:rsidRPr="00A55A16" w:rsidRDefault="00BE08B1" w:rsidP="00B53F44">
      <w:pPr>
        <w:rPr>
          <w:color w:val="000000" w:themeColor="text1"/>
          <w:szCs w:val="21"/>
          <w:shd w:val="pct15" w:color="auto" w:fill="FFFFFF"/>
          <w:rPrChange w:id="1115" w:author="jiuming Lin" w:date="2019-06-29T18:10:00Z">
            <w:rPr>
              <w:color w:val="000000" w:themeColor="text1"/>
              <w:szCs w:val="21"/>
            </w:rPr>
          </w:rPrChange>
        </w:rPr>
      </w:pPr>
      <w:r w:rsidRPr="00A55A16">
        <w:rPr>
          <w:rFonts w:hint="eastAsia"/>
          <w:color w:val="000000" w:themeColor="text1"/>
          <w:szCs w:val="21"/>
          <w:highlight w:val="cyan"/>
          <w:shd w:val="pct15" w:color="auto" w:fill="FFFFFF"/>
          <w:rPrChange w:id="1116" w:author="jiuming Lin" w:date="2019-06-29T18:10:00Z">
            <w:rPr>
              <w:rFonts w:hint="eastAsia"/>
              <w:color w:val="000000" w:themeColor="text1"/>
              <w:szCs w:val="21"/>
              <w:highlight w:val="cyan"/>
            </w:rPr>
          </w:rPrChange>
        </w:rPr>
        <w:t>⑤投资函数</w:t>
      </w:r>
      <w:r w:rsidRPr="00A55A16">
        <w:rPr>
          <w:rFonts w:hint="eastAsia"/>
          <w:color w:val="000000" w:themeColor="text1"/>
          <w:szCs w:val="21"/>
          <w:shd w:val="pct15" w:color="auto" w:fill="FFFFFF"/>
          <w:rPrChange w:id="1117" w:author="jiuming Lin" w:date="2019-06-29T18:10:00Z">
            <w:rPr>
              <w:rFonts w:hint="eastAsia"/>
              <w:color w:val="000000" w:themeColor="text1"/>
              <w:szCs w:val="21"/>
            </w:rPr>
          </w:rPrChange>
        </w:rPr>
        <w:t>：用于表示投资规模与决定投资的各种因素之间的依存关系。</w:t>
      </w:r>
    </w:p>
    <w:p w14:paraId="2A50B73D" w14:textId="32F6624F" w:rsidR="00BE08B1" w:rsidRPr="00A55A16" w:rsidRDefault="00BE08B1" w:rsidP="00B53F44">
      <w:pPr>
        <w:rPr>
          <w:color w:val="00B050"/>
          <w:szCs w:val="21"/>
          <w:shd w:val="pct15" w:color="auto" w:fill="FFFFFF"/>
          <w:rPrChange w:id="1118" w:author="jiuming Lin" w:date="2019-06-29T18:10:00Z">
            <w:rPr>
              <w:color w:val="00B050"/>
              <w:szCs w:val="21"/>
            </w:rPr>
          </w:rPrChange>
        </w:rPr>
      </w:pPr>
      <w:r w:rsidRPr="00A55A16">
        <w:rPr>
          <w:color w:val="00B050"/>
          <w:szCs w:val="21"/>
          <w:shd w:val="pct15" w:color="auto" w:fill="FFFFFF"/>
          <w:rPrChange w:id="1119" w:author="jiuming Lin" w:date="2019-06-29T18:10:00Z">
            <w:rPr>
              <w:color w:val="00B050"/>
              <w:szCs w:val="21"/>
            </w:rPr>
          </w:rPrChange>
        </w:rPr>
        <w:t>#宏观经济学假定投资及其投资的规模与一定时期的利率水平存在着稳定的函数关系。</w:t>
      </w:r>
    </w:p>
    <w:p w14:paraId="3126364F" w14:textId="3BFDF474" w:rsidR="00BE08B1" w:rsidRPr="00A55A16" w:rsidRDefault="00BE08B1" w:rsidP="00B53F44">
      <w:pPr>
        <w:rPr>
          <w:color w:val="00B050"/>
          <w:szCs w:val="21"/>
          <w:shd w:val="pct15" w:color="auto" w:fill="FFFFFF"/>
          <w:rPrChange w:id="1120" w:author="jiuming Lin" w:date="2019-06-29T18:10:00Z">
            <w:rPr>
              <w:color w:val="00B050"/>
              <w:szCs w:val="21"/>
            </w:rPr>
          </w:rPrChange>
        </w:rPr>
      </w:pPr>
      <w:r w:rsidRPr="00A55A16">
        <w:rPr>
          <w:rFonts w:hint="eastAsia"/>
          <w:color w:val="00B050"/>
          <w:szCs w:val="21"/>
          <w:shd w:val="pct15" w:color="auto" w:fill="FFFFFF"/>
          <w:rPrChange w:id="1121" w:author="jiuming Lin" w:date="2019-06-29T18:10:00Z">
            <w:rPr>
              <w:rFonts w:hint="eastAsia"/>
              <w:color w:val="00B050"/>
              <w:szCs w:val="21"/>
            </w:rPr>
          </w:rPrChange>
        </w:rPr>
        <w:t>因为影响投资的因素是很多，如货币供求状况、利率水平、投资品的价格水平、投资者个人的资金状况、投资者对投资回报的预期、甚至一个国家或地区的投资环境等等，但国内私人投资来说，其中最重要的无疑是利率水平的高低。</w:t>
      </w:r>
    </w:p>
    <w:p w14:paraId="1897DFAF" w14:textId="4765482A" w:rsidR="00A60712" w:rsidRPr="00A55A16" w:rsidRDefault="00A60712" w:rsidP="00B53F44">
      <w:pPr>
        <w:rPr>
          <w:color w:val="0070C0"/>
          <w:szCs w:val="21"/>
          <w:shd w:val="pct15" w:color="auto" w:fill="FFFFFF"/>
          <w:rPrChange w:id="1122" w:author="jiuming Lin" w:date="2019-06-29T18:10:00Z">
            <w:rPr>
              <w:color w:val="0070C0"/>
              <w:szCs w:val="21"/>
            </w:rPr>
          </w:rPrChange>
        </w:rPr>
      </w:pPr>
      <w:r w:rsidRPr="00A55A16">
        <w:rPr>
          <w:rFonts w:hint="eastAsia"/>
          <w:color w:val="0070C0"/>
          <w:szCs w:val="21"/>
          <w:shd w:val="pct15" w:color="auto" w:fill="FFFFFF"/>
          <w:rPrChange w:id="1123" w:author="jiuming Lin" w:date="2019-06-29T18:10:00Z">
            <w:rPr>
              <w:rFonts w:hint="eastAsia"/>
              <w:color w:val="0070C0"/>
              <w:szCs w:val="21"/>
            </w:rPr>
          </w:rPrChange>
        </w:rPr>
        <w:t>图像：</w:t>
      </w:r>
    </w:p>
    <w:p w14:paraId="138E4E26" w14:textId="286ED64D" w:rsidR="00A60712" w:rsidRPr="00A55A16" w:rsidRDefault="00A60712" w:rsidP="00B53F44">
      <w:pPr>
        <w:rPr>
          <w:color w:val="0070C0"/>
          <w:szCs w:val="21"/>
          <w:shd w:val="pct15" w:color="auto" w:fill="FFFFFF"/>
          <w:rPrChange w:id="1124" w:author="jiuming Lin" w:date="2019-06-29T18:10:00Z">
            <w:rPr>
              <w:color w:val="0070C0"/>
              <w:szCs w:val="21"/>
            </w:rPr>
          </w:rPrChange>
        </w:rPr>
      </w:pPr>
      <w:r w:rsidRPr="00A55A16">
        <w:rPr>
          <w:noProof/>
          <w:shd w:val="pct15" w:color="auto" w:fill="FFFFFF"/>
          <w:rPrChange w:id="1125" w:author="jiuming Lin" w:date="2019-06-29T18:10:00Z">
            <w:rPr>
              <w:noProof/>
            </w:rPr>
          </w:rPrChange>
        </w:rPr>
        <w:drawing>
          <wp:inline distT="0" distB="0" distL="0" distR="0" wp14:anchorId="3F20203D" wp14:editId="4E819CF3">
            <wp:extent cx="4029075" cy="25336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9075" cy="2533650"/>
                    </a:xfrm>
                    <a:prstGeom prst="rect">
                      <a:avLst/>
                    </a:prstGeom>
                  </pic:spPr>
                </pic:pic>
              </a:graphicData>
            </a:graphic>
          </wp:inline>
        </w:drawing>
      </w:r>
    </w:p>
    <w:p w14:paraId="24C8A3DD" w14:textId="6F367605" w:rsidR="00BE08B1" w:rsidRPr="00A55A16" w:rsidRDefault="00D92B71" w:rsidP="00B53F44">
      <w:pPr>
        <w:rPr>
          <w:color w:val="000000" w:themeColor="text1"/>
          <w:szCs w:val="21"/>
          <w:shd w:val="pct15" w:color="auto" w:fill="FFFFFF"/>
          <w:rPrChange w:id="1126" w:author="jiuming Lin" w:date="2019-06-29T18:10:00Z">
            <w:rPr>
              <w:color w:val="000000" w:themeColor="text1"/>
              <w:szCs w:val="21"/>
            </w:rPr>
          </w:rPrChange>
        </w:rPr>
      </w:pPr>
      <w:r w:rsidRPr="00A55A16">
        <w:rPr>
          <w:rFonts w:hint="eastAsia"/>
          <w:color w:val="000000" w:themeColor="text1"/>
          <w:szCs w:val="21"/>
          <w:shd w:val="pct15" w:color="auto" w:fill="FFFFFF"/>
          <w:rPrChange w:id="1127" w:author="jiuming Lin" w:date="2019-06-29T18:10:00Z">
            <w:rPr>
              <w:rFonts w:hint="eastAsia"/>
              <w:color w:val="000000" w:themeColor="text1"/>
              <w:szCs w:val="21"/>
            </w:rPr>
          </w:rPrChange>
        </w:rPr>
        <w:t>⑥公式</w:t>
      </w:r>
      <w:r w:rsidRPr="00A55A16">
        <w:rPr>
          <w:rFonts w:hint="eastAsia"/>
          <w:color w:val="000000" w:themeColor="text1"/>
          <w:szCs w:val="21"/>
          <w:u w:val="single"/>
          <w:shd w:val="pct15" w:color="auto" w:fill="FFFFFF"/>
          <w:rPrChange w:id="1128" w:author="jiuming Lin" w:date="2019-06-29T18:10:00Z">
            <w:rPr>
              <w:rFonts w:hint="eastAsia"/>
              <w:color w:val="000000" w:themeColor="text1"/>
              <w:szCs w:val="21"/>
              <w:u w:val="single"/>
            </w:rPr>
          </w:rPrChange>
        </w:rPr>
        <w:t>：</w:t>
      </w:r>
      <w:r w:rsidRPr="00A55A16">
        <w:rPr>
          <w:color w:val="FF0000"/>
          <w:szCs w:val="21"/>
          <w:highlight w:val="yellow"/>
          <w:u w:val="single"/>
          <w:shd w:val="pct15" w:color="auto" w:fill="FFFFFF"/>
          <w:rPrChange w:id="1129" w:author="jiuming Lin" w:date="2019-06-29T18:10:00Z">
            <w:rPr>
              <w:color w:val="FF0000"/>
              <w:szCs w:val="21"/>
              <w:highlight w:val="yellow"/>
              <w:u w:val="single"/>
            </w:rPr>
          </w:rPrChange>
        </w:rPr>
        <w:t>I = i（r）（满足条件di / dr ＜ 0</w:t>
      </w:r>
      <w:r w:rsidRPr="00A55A16">
        <w:rPr>
          <w:rFonts w:hint="eastAsia"/>
          <w:color w:val="FF0000"/>
          <w:szCs w:val="21"/>
          <w:highlight w:val="yellow"/>
          <w:u w:val="single"/>
          <w:shd w:val="pct15" w:color="auto" w:fill="FFFFFF"/>
          <w:rPrChange w:id="1130" w:author="jiuming Lin" w:date="2019-06-29T18:10:00Z">
            <w:rPr>
              <w:rFonts w:hint="eastAsia"/>
              <w:color w:val="FF0000"/>
              <w:szCs w:val="21"/>
              <w:highlight w:val="yellow"/>
              <w:u w:val="single"/>
            </w:rPr>
          </w:rPrChange>
        </w:rPr>
        <w:t>）</w:t>
      </w:r>
      <w:r w:rsidR="00A60712" w:rsidRPr="00A55A16">
        <w:rPr>
          <w:rFonts w:hint="eastAsia"/>
          <w:color w:val="FF0000"/>
          <w:szCs w:val="21"/>
          <w:highlight w:val="yellow"/>
          <w:u w:val="single"/>
          <w:shd w:val="pct15" w:color="auto" w:fill="FFFFFF"/>
          <w:rPrChange w:id="1131" w:author="jiuming Lin" w:date="2019-06-29T18:10:00Z">
            <w:rPr>
              <w:rFonts w:hint="eastAsia"/>
              <w:color w:val="FF0000"/>
              <w:szCs w:val="21"/>
              <w:highlight w:val="yellow"/>
              <w:u w:val="single"/>
            </w:rPr>
          </w:rPrChange>
        </w:rPr>
        <w:t>，其中以</w:t>
      </w:r>
      <w:r w:rsidR="00A60712" w:rsidRPr="00A55A16">
        <w:rPr>
          <w:color w:val="FF0000"/>
          <w:szCs w:val="21"/>
          <w:highlight w:val="yellow"/>
          <w:u w:val="single"/>
          <w:shd w:val="pct15" w:color="auto" w:fill="FFFFFF"/>
          <w:rPrChange w:id="1132" w:author="jiuming Lin" w:date="2019-06-29T18:10:00Z">
            <w:rPr>
              <w:color w:val="FF0000"/>
              <w:szCs w:val="21"/>
              <w:highlight w:val="yellow"/>
              <w:u w:val="single"/>
            </w:rPr>
          </w:rPrChange>
        </w:rPr>
        <w:t>I代表投资，以r代表利率</w:t>
      </w:r>
      <w:r w:rsidR="00A60712" w:rsidRPr="00A55A16">
        <w:rPr>
          <w:rFonts w:hint="eastAsia"/>
          <w:color w:val="FF0000"/>
          <w:szCs w:val="21"/>
          <w:highlight w:val="yellow"/>
          <w:u w:val="single"/>
          <w:shd w:val="pct15" w:color="auto" w:fill="FFFFFF"/>
          <w:rPrChange w:id="1133" w:author="jiuming Lin" w:date="2019-06-29T18:10:00Z">
            <w:rPr>
              <w:rFonts w:hint="eastAsia"/>
              <w:color w:val="FF0000"/>
              <w:szCs w:val="21"/>
              <w:highlight w:val="yellow"/>
              <w:u w:val="single"/>
            </w:rPr>
          </w:rPrChange>
        </w:rPr>
        <w:t>。</w:t>
      </w:r>
    </w:p>
    <w:p w14:paraId="175A90D6" w14:textId="39CC1727" w:rsidR="00A60712" w:rsidRPr="00A55A16" w:rsidRDefault="00E906C9" w:rsidP="00B53F44">
      <w:pPr>
        <w:rPr>
          <w:color w:val="000000" w:themeColor="text1"/>
          <w:szCs w:val="21"/>
          <w:shd w:val="pct15" w:color="auto" w:fill="FFFFFF"/>
          <w:rPrChange w:id="1134" w:author="jiuming Lin" w:date="2019-06-29T18:10:00Z">
            <w:rPr>
              <w:color w:val="000000" w:themeColor="text1"/>
              <w:szCs w:val="21"/>
            </w:rPr>
          </w:rPrChange>
        </w:rPr>
      </w:pPr>
      <w:r w:rsidRPr="00A55A16">
        <w:rPr>
          <w:rFonts w:hint="eastAsia"/>
          <w:color w:val="000000" w:themeColor="text1"/>
          <w:szCs w:val="21"/>
          <w:shd w:val="pct15" w:color="auto" w:fill="FFFFFF"/>
          <w:rPrChange w:id="1135" w:author="jiuming Lin" w:date="2019-06-29T18:10:00Z">
            <w:rPr>
              <w:rFonts w:hint="eastAsia"/>
              <w:color w:val="000000" w:themeColor="text1"/>
              <w:szCs w:val="21"/>
            </w:rPr>
          </w:rPrChange>
        </w:rPr>
        <w:t>⑦投资函数的线性形式：</w:t>
      </w:r>
    </w:p>
    <w:p w14:paraId="65A1055D" w14:textId="42DBB8EA" w:rsidR="00E906C9" w:rsidRPr="00A55A16" w:rsidRDefault="00E906C9" w:rsidP="00B53F44">
      <w:pPr>
        <w:rPr>
          <w:color w:val="000000" w:themeColor="text1"/>
          <w:szCs w:val="21"/>
          <w:shd w:val="pct15" w:color="auto" w:fill="FFFFFF"/>
          <w:rPrChange w:id="1136" w:author="jiuming Lin" w:date="2019-06-29T18:10:00Z">
            <w:rPr>
              <w:color w:val="000000" w:themeColor="text1"/>
              <w:szCs w:val="21"/>
            </w:rPr>
          </w:rPrChange>
        </w:rPr>
      </w:pPr>
      <w:r w:rsidRPr="00A55A16">
        <w:rPr>
          <w:color w:val="000000" w:themeColor="text1"/>
          <w:szCs w:val="21"/>
          <w:shd w:val="pct15" w:color="auto" w:fill="FFFFFF"/>
          <w:rPrChange w:id="1137" w:author="jiuming Lin" w:date="2019-06-29T18:10:00Z">
            <w:rPr>
              <w:color w:val="000000" w:themeColor="text1"/>
              <w:szCs w:val="21"/>
            </w:rPr>
          </w:rPrChange>
        </w:rPr>
        <w:t>I.</w:t>
      </w:r>
      <w:r w:rsidRPr="00A55A16">
        <w:rPr>
          <w:rFonts w:hint="eastAsia"/>
          <w:color w:val="000000" w:themeColor="text1"/>
          <w:szCs w:val="21"/>
          <w:shd w:val="pct15" w:color="auto" w:fill="FFFFFF"/>
          <w:rPrChange w:id="1138" w:author="jiuming Lin" w:date="2019-06-29T18:10:00Z">
            <w:rPr>
              <w:rFonts w:hint="eastAsia"/>
              <w:color w:val="000000" w:themeColor="text1"/>
              <w:szCs w:val="21"/>
            </w:rPr>
          </w:rPrChange>
        </w:rPr>
        <w:t>公式：</w:t>
      </w:r>
      <w:r w:rsidRPr="00A55A16">
        <w:rPr>
          <w:color w:val="FF0000"/>
          <w:szCs w:val="21"/>
          <w:highlight w:val="yellow"/>
          <w:u w:val="single"/>
          <w:shd w:val="pct15" w:color="auto" w:fill="FFFFFF"/>
          <w:rPrChange w:id="1139" w:author="jiuming Lin" w:date="2019-06-29T18:10:00Z">
            <w:rPr>
              <w:color w:val="FF0000"/>
              <w:szCs w:val="21"/>
              <w:highlight w:val="yellow"/>
              <w:u w:val="single"/>
            </w:rPr>
          </w:rPrChange>
        </w:rPr>
        <w:t>I = e- dr</w:t>
      </w:r>
      <w:r w:rsidR="003A297B" w:rsidRPr="00A55A16">
        <w:rPr>
          <w:rFonts w:hint="eastAsia"/>
          <w:color w:val="FF0000"/>
          <w:szCs w:val="21"/>
          <w:highlight w:val="yellow"/>
          <w:u w:val="single"/>
          <w:shd w:val="pct15" w:color="auto" w:fill="FFFFFF"/>
          <w:rPrChange w:id="1140" w:author="jiuming Lin" w:date="2019-06-29T18:10:00Z">
            <w:rPr>
              <w:rFonts w:hint="eastAsia"/>
              <w:color w:val="FF0000"/>
              <w:szCs w:val="21"/>
              <w:highlight w:val="yellow"/>
              <w:u w:val="single"/>
            </w:rPr>
          </w:rPrChange>
        </w:rPr>
        <w:t>（</w:t>
      </w:r>
      <w:r w:rsidR="003A297B" w:rsidRPr="00A55A16">
        <w:rPr>
          <w:color w:val="FF0000"/>
          <w:szCs w:val="21"/>
          <w:highlight w:val="yellow"/>
          <w:u w:val="single"/>
          <w:shd w:val="pct15" w:color="auto" w:fill="FFFFFF"/>
          <w:rPrChange w:id="1141" w:author="jiuming Lin" w:date="2019-06-29T18:10:00Z">
            <w:rPr>
              <w:color w:val="FF0000"/>
              <w:szCs w:val="21"/>
              <w:highlight w:val="yellow"/>
              <w:u w:val="single"/>
            </w:rPr>
          </w:rPrChange>
        </w:rPr>
        <w:t>d&gt;0</w:t>
      </w:r>
      <w:r w:rsidR="00C403DC" w:rsidRPr="00A55A16">
        <w:rPr>
          <w:rFonts w:hint="eastAsia"/>
          <w:color w:val="FF0000"/>
          <w:szCs w:val="21"/>
          <w:highlight w:val="yellow"/>
          <w:u w:val="single"/>
          <w:shd w:val="pct15" w:color="auto" w:fill="FFFFFF"/>
          <w:rPrChange w:id="1142" w:author="jiuming Lin" w:date="2019-06-29T18:10:00Z">
            <w:rPr>
              <w:rFonts w:hint="eastAsia"/>
              <w:color w:val="FF0000"/>
              <w:szCs w:val="21"/>
              <w:highlight w:val="yellow"/>
              <w:u w:val="single"/>
            </w:rPr>
          </w:rPrChange>
        </w:rPr>
        <w:t>，不一定＜</w:t>
      </w:r>
      <w:r w:rsidR="00C403DC" w:rsidRPr="00A55A16">
        <w:rPr>
          <w:color w:val="FF0000"/>
          <w:szCs w:val="21"/>
          <w:highlight w:val="yellow"/>
          <w:u w:val="single"/>
          <w:shd w:val="pct15" w:color="auto" w:fill="FFFFFF"/>
          <w:rPrChange w:id="1143" w:author="jiuming Lin" w:date="2019-06-29T18:10:00Z">
            <w:rPr>
              <w:color w:val="FF0000"/>
              <w:szCs w:val="21"/>
              <w:highlight w:val="yellow"/>
              <w:u w:val="single"/>
            </w:rPr>
          </w:rPrChange>
        </w:rPr>
        <w:t>1</w:t>
      </w:r>
      <w:r w:rsidR="003A297B" w:rsidRPr="00A55A16">
        <w:rPr>
          <w:rFonts w:hint="eastAsia"/>
          <w:color w:val="FF0000"/>
          <w:szCs w:val="21"/>
          <w:highlight w:val="yellow"/>
          <w:u w:val="single"/>
          <w:shd w:val="pct15" w:color="auto" w:fill="FFFFFF"/>
          <w:rPrChange w:id="1144" w:author="jiuming Lin" w:date="2019-06-29T18:10:00Z">
            <w:rPr>
              <w:rFonts w:hint="eastAsia"/>
              <w:color w:val="FF0000"/>
              <w:szCs w:val="21"/>
              <w:highlight w:val="yellow"/>
              <w:u w:val="single"/>
            </w:rPr>
          </w:rPrChange>
        </w:rPr>
        <w:t>）</w:t>
      </w:r>
    </w:p>
    <w:p w14:paraId="0D59F8B9" w14:textId="02976E94" w:rsidR="00E906C9" w:rsidRPr="00A55A16" w:rsidRDefault="00E906C9" w:rsidP="00B53F44">
      <w:pPr>
        <w:rPr>
          <w:color w:val="000000" w:themeColor="text1"/>
          <w:szCs w:val="21"/>
          <w:u w:val="single"/>
          <w:shd w:val="pct15" w:color="auto" w:fill="FFFFFF"/>
          <w:rPrChange w:id="1145" w:author="jiuming Lin" w:date="2019-06-29T18:10:00Z">
            <w:rPr>
              <w:color w:val="000000" w:themeColor="text1"/>
              <w:szCs w:val="21"/>
              <w:u w:val="single"/>
            </w:rPr>
          </w:rPrChange>
        </w:rPr>
      </w:pPr>
      <w:r w:rsidRPr="00A55A16">
        <w:rPr>
          <w:color w:val="000000" w:themeColor="text1"/>
          <w:szCs w:val="21"/>
          <w:u w:val="single"/>
          <w:shd w:val="pct15" w:color="auto" w:fill="FFFFFF"/>
          <w:rPrChange w:id="1146" w:author="jiuming Lin" w:date="2019-06-29T18:10:00Z">
            <w:rPr>
              <w:color w:val="000000" w:themeColor="text1"/>
              <w:szCs w:val="21"/>
              <w:u w:val="single"/>
            </w:rPr>
          </w:rPrChange>
        </w:rPr>
        <w:t>II.</w:t>
      </w:r>
      <w:r w:rsidRPr="00A55A16">
        <w:rPr>
          <w:rFonts w:hint="eastAsia"/>
          <w:color w:val="FF0000"/>
          <w:szCs w:val="21"/>
          <w:u w:val="single"/>
          <w:shd w:val="pct15" w:color="auto" w:fill="FFFFFF"/>
          <w:rPrChange w:id="1147" w:author="jiuming Lin" w:date="2019-06-29T18:10:00Z">
            <w:rPr>
              <w:rFonts w:hint="eastAsia"/>
              <w:color w:val="FF0000"/>
              <w:szCs w:val="21"/>
              <w:u w:val="single"/>
            </w:rPr>
          </w:rPrChange>
        </w:rPr>
        <w:t>自主投资</w:t>
      </w:r>
      <w:r w:rsidRPr="00A55A16">
        <w:rPr>
          <w:rFonts w:hint="eastAsia"/>
          <w:color w:val="000000" w:themeColor="text1"/>
          <w:szCs w:val="21"/>
          <w:u w:val="single"/>
          <w:shd w:val="pct15" w:color="auto" w:fill="FFFFFF"/>
          <w:rPrChange w:id="1148" w:author="jiuming Lin" w:date="2019-06-29T18:10:00Z">
            <w:rPr>
              <w:rFonts w:hint="eastAsia"/>
              <w:color w:val="000000" w:themeColor="text1"/>
              <w:szCs w:val="21"/>
              <w:u w:val="single"/>
            </w:rPr>
          </w:rPrChange>
        </w:rPr>
        <w:t>：式中的</w:t>
      </w:r>
      <w:r w:rsidRPr="00A55A16">
        <w:rPr>
          <w:color w:val="000000" w:themeColor="text1"/>
          <w:szCs w:val="21"/>
          <w:u w:val="single"/>
          <w:shd w:val="pct15" w:color="auto" w:fill="FFFFFF"/>
          <w:rPrChange w:id="1149" w:author="jiuming Lin" w:date="2019-06-29T18:10:00Z">
            <w:rPr>
              <w:color w:val="000000" w:themeColor="text1"/>
              <w:szCs w:val="21"/>
              <w:u w:val="single"/>
            </w:rPr>
          </w:rPrChange>
        </w:rPr>
        <w:t>e作为一个常数，在宏观经济学中被称为自主投资。</w:t>
      </w:r>
    </w:p>
    <w:p w14:paraId="0679CDE1" w14:textId="1121002D" w:rsidR="00E906C9" w:rsidRPr="00A55A16" w:rsidRDefault="00E906C9" w:rsidP="00B53F44">
      <w:pPr>
        <w:rPr>
          <w:color w:val="000000" w:themeColor="text1"/>
          <w:szCs w:val="21"/>
          <w:u w:val="single"/>
          <w:shd w:val="pct15" w:color="auto" w:fill="FFFFFF"/>
          <w:rPrChange w:id="1150" w:author="jiuming Lin" w:date="2019-06-29T18:10:00Z">
            <w:rPr>
              <w:color w:val="000000" w:themeColor="text1"/>
              <w:szCs w:val="21"/>
              <w:u w:val="single"/>
            </w:rPr>
          </w:rPrChange>
        </w:rPr>
      </w:pPr>
      <w:r w:rsidRPr="00A55A16">
        <w:rPr>
          <w:color w:val="000000" w:themeColor="text1"/>
          <w:szCs w:val="21"/>
          <w:u w:val="single"/>
          <w:shd w:val="pct15" w:color="auto" w:fill="FFFFFF"/>
          <w:rPrChange w:id="1151" w:author="jiuming Lin" w:date="2019-06-29T18:10:00Z">
            <w:rPr>
              <w:color w:val="000000" w:themeColor="text1"/>
              <w:szCs w:val="21"/>
              <w:u w:val="single"/>
            </w:rPr>
          </w:rPrChange>
        </w:rPr>
        <w:t>III.</w:t>
      </w:r>
      <w:r w:rsidRPr="00A55A16">
        <w:rPr>
          <w:rFonts w:hint="eastAsia"/>
          <w:color w:val="FF0000"/>
          <w:szCs w:val="21"/>
          <w:u w:val="single"/>
          <w:shd w:val="pct15" w:color="auto" w:fill="FFFFFF"/>
          <w:rPrChange w:id="1152" w:author="jiuming Lin" w:date="2019-06-29T18:10:00Z">
            <w:rPr>
              <w:rFonts w:hint="eastAsia"/>
              <w:color w:val="FF0000"/>
              <w:szCs w:val="21"/>
              <w:u w:val="single"/>
            </w:rPr>
          </w:rPrChange>
        </w:rPr>
        <w:t>诱致投资</w:t>
      </w:r>
      <w:r w:rsidR="0037269C" w:rsidRPr="00A55A16">
        <w:rPr>
          <w:rFonts w:hint="eastAsia"/>
          <w:color w:val="FF0000"/>
          <w:szCs w:val="21"/>
          <w:u w:val="single"/>
          <w:shd w:val="pct15" w:color="auto" w:fill="FFFFFF"/>
          <w:rPrChange w:id="1153" w:author="jiuming Lin" w:date="2019-06-29T18:10:00Z">
            <w:rPr>
              <w:rFonts w:hint="eastAsia"/>
              <w:color w:val="FF0000"/>
              <w:szCs w:val="21"/>
              <w:u w:val="single"/>
            </w:rPr>
          </w:rPrChange>
        </w:rPr>
        <w:t>（引致投资）</w:t>
      </w:r>
      <w:r w:rsidRPr="00A55A16">
        <w:rPr>
          <w:rFonts w:hint="eastAsia"/>
          <w:color w:val="000000" w:themeColor="text1"/>
          <w:szCs w:val="21"/>
          <w:u w:val="single"/>
          <w:shd w:val="pct15" w:color="auto" w:fill="FFFFFF"/>
          <w:rPrChange w:id="1154" w:author="jiuming Lin" w:date="2019-06-29T18:10:00Z">
            <w:rPr>
              <w:rFonts w:hint="eastAsia"/>
              <w:color w:val="000000" w:themeColor="text1"/>
              <w:szCs w:val="21"/>
              <w:u w:val="single"/>
            </w:rPr>
          </w:rPrChange>
        </w:rPr>
        <w:t>：上式中的</w:t>
      </w:r>
      <w:r w:rsidRPr="00A55A16">
        <w:rPr>
          <w:color w:val="000000" w:themeColor="text1"/>
          <w:szCs w:val="21"/>
          <w:u w:val="single"/>
          <w:shd w:val="pct15" w:color="auto" w:fill="FFFFFF"/>
          <w:rPrChange w:id="1155" w:author="jiuming Lin" w:date="2019-06-29T18:10:00Z">
            <w:rPr>
              <w:color w:val="000000" w:themeColor="text1"/>
              <w:szCs w:val="21"/>
              <w:u w:val="single"/>
            </w:rPr>
          </w:rPrChange>
        </w:rPr>
        <w:t>dr在宏观经济学中被称为诱致投资</w:t>
      </w:r>
      <w:r w:rsidR="00E26E26" w:rsidRPr="00A55A16">
        <w:rPr>
          <w:rFonts w:hint="eastAsia"/>
          <w:color w:val="000000" w:themeColor="text1"/>
          <w:szCs w:val="21"/>
          <w:u w:val="single"/>
          <w:shd w:val="pct15" w:color="auto" w:fill="FFFFFF"/>
          <w:rPrChange w:id="1156" w:author="jiuming Lin" w:date="2019-06-29T18:10:00Z">
            <w:rPr>
              <w:rFonts w:hint="eastAsia"/>
              <w:color w:val="000000" w:themeColor="text1"/>
              <w:szCs w:val="21"/>
              <w:u w:val="single"/>
            </w:rPr>
          </w:rPrChange>
        </w:rPr>
        <w:t>（</w:t>
      </w:r>
      <w:r w:rsidR="0037269C" w:rsidRPr="00A55A16">
        <w:rPr>
          <w:rFonts w:hint="eastAsia"/>
          <w:color w:val="000000" w:themeColor="text1"/>
          <w:szCs w:val="21"/>
          <w:u w:val="single"/>
          <w:shd w:val="pct15" w:color="auto" w:fill="FFFFFF"/>
          <w:rPrChange w:id="1157" w:author="jiuming Lin" w:date="2019-06-29T18:10:00Z">
            <w:rPr>
              <w:rFonts w:hint="eastAsia"/>
              <w:color w:val="000000" w:themeColor="text1"/>
              <w:szCs w:val="21"/>
              <w:u w:val="single"/>
            </w:rPr>
          </w:rPrChange>
        </w:rPr>
        <w:t>引致投资</w:t>
      </w:r>
      <w:r w:rsidR="00E26E26" w:rsidRPr="00A55A16">
        <w:rPr>
          <w:rFonts w:hint="eastAsia"/>
          <w:color w:val="000000" w:themeColor="text1"/>
          <w:szCs w:val="21"/>
          <w:u w:val="single"/>
          <w:shd w:val="pct15" w:color="auto" w:fill="FFFFFF"/>
          <w:rPrChange w:id="1158" w:author="jiuming Lin" w:date="2019-06-29T18:10:00Z">
            <w:rPr>
              <w:rFonts w:hint="eastAsia"/>
              <w:color w:val="000000" w:themeColor="text1"/>
              <w:szCs w:val="21"/>
              <w:u w:val="single"/>
            </w:rPr>
          </w:rPrChange>
        </w:rPr>
        <w:t>）</w:t>
      </w:r>
      <w:r w:rsidRPr="00A55A16">
        <w:rPr>
          <w:color w:val="000000" w:themeColor="text1"/>
          <w:szCs w:val="21"/>
          <w:u w:val="single"/>
          <w:shd w:val="pct15" w:color="auto" w:fill="FFFFFF"/>
          <w:rPrChange w:id="1159" w:author="jiuming Lin" w:date="2019-06-29T18:10:00Z">
            <w:rPr>
              <w:color w:val="000000" w:themeColor="text1"/>
              <w:szCs w:val="21"/>
              <w:u w:val="single"/>
            </w:rPr>
          </w:rPrChange>
        </w:rPr>
        <w:t>。</w:t>
      </w:r>
    </w:p>
    <w:p w14:paraId="71A59B01" w14:textId="2D5D3866" w:rsidR="0083703B" w:rsidRPr="00A55A16" w:rsidRDefault="0083703B" w:rsidP="00B53F44">
      <w:pPr>
        <w:rPr>
          <w:color w:val="000000" w:themeColor="text1"/>
          <w:szCs w:val="21"/>
          <w:u w:val="single"/>
          <w:shd w:val="pct15" w:color="auto" w:fill="FFFFFF"/>
          <w:rPrChange w:id="1160" w:author="jiuming Lin" w:date="2019-06-29T18:10:00Z">
            <w:rPr>
              <w:color w:val="000000" w:themeColor="text1"/>
              <w:szCs w:val="21"/>
              <w:u w:val="single"/>
            </w:rPr>
          </w:rPrChange>
        </w:rPr>
      </w:pPr>
      <w:r w:rsidRPr="00A55A16">
        <w:rPr>
          <w:color w:val="000000" w:themeColor="text1"/>
          <w:szCs w:val="21"/>
          <w:u w:val="single"/>
          <w:shd w:val="pct15" w:color="auto" w:fill="FFFFFF"/>
          <w:rPrChange w:id="1161" w:author="jiuming Lin" w:date="2019-06-29T18:10:00Z">
            <w:rPr>
              <w:color w:val="000000" w:themeColor="text1"/>
              <w:szCs w:val="21"/>
              <w:u w:val="single"/>
            </w:rPr>
          </w:rPrChange>
        </w:rPr>
        <w:t>IV.</w:t>
      </w:r>
      <w:r w:rsidRPr="00A55A16">
        <w:rPr>
          <w:rFonts w:hint="eastAsia"/>
          <w:color w:val="FF0000"/>
          <w:szCs w:val="21"/>
          <w:u w:val="single"/>
          <w:shd w:val="pct15" w:color="auto" w:fill="FFFFFF"/>
          <w:rPrChange w:id="1162" w:author="jiuming Lin" w:date="2019-06-29T18:10:00Z">
            <w:rPr>
              <w:rFonts w:hint="eastAsia"/>
              <w:color w:val="FF0000"/>
              <w:szCs w:val="21"/>
              <w:u w:val="single"/>
            </w:rPr>
          </w:rPrChange>
        </w:rPr>
        <w:t>投资系数</w:t>
      </w:r>
      <w:r w:rsidRPr="00A55A16">
        <w:rPr>
          <w:rFonts w:hint="eastAsia"/>
          <w:color w:val="000000" w:themeColor="text1"/>
          <w:szCs w:val="21"/>
          <w:u w:val="single"/>
          <w:shd w:val="pct15" w:color="auto" w:fill="FFFFFF"/>
          <w:rPrChange w:id="1163" w:author="jiuming Lin" w:date="2019-06-29T18:10:00Z">
            <w:rPr>
              <w:rFonts w:hint="eastAsia"/>
              <w:color w:val="000000" w:themeColor="text1"/>
              <w:szCs w:val="21"/>
              <w:u w:val="single"/>
            </w:rPr>
          </w:rPrChange>
        </w:rPr>
        <w:t>：其中</w:t>
      </w:r>
      <w:r w:rsidRPr="00A55A16">
        <w:rPr>
          <w:color w:val="000000" w:themeColor="text1"/>
          <w:szCs w:val="21"/>
          <w:u w:val="single"/>
          <w:shd w:val="pct15" w:color="auto" w:fill="FFFFFF"/>
          <w:rPrChange w:id="1164" w:author="jiuming Lin" w:date="2019-06-29T18:10:00Z">
            <w:rPr>
              <w:color w:val="000000" w:themeColor="text1"/>
              <w:szCs w:val="21"/>
              <w:u w:val="single"/>
            </w:rPr>
          </w:rPrChange>
        </w:rPr>
        <w:t>d作为该函数的斜率，在宏观经济学中被称为投资系数，其数值的大小反映了利率水平的变化对投资影响的程度。</w:t>
      </w:r>
    </w:p>
    <w:p w14:paraId="6C4967B6" w14:textId="08A0A8FF" w:rsidR="0083703B" w:rsidRPr="00A55A16" w:rsidRDefault="0083703B" w:rsidP="00B53F44">
      <w:pPr>
        <w:rPr>
          <w:color w:val="000000" w:themeColor="text1"/>
          <w:szCs w:val="21"/>
          <w:shd w:val="pct15" w:color="auto" w:fill="FFFFFF"/>
          <w:rPrChange w:id="1165" w:author="jiuming Lin" w:date="2019-06-29T18:10:00Z">
            <w:rPr>
              <w:color w:val="000000" w:themeColor="text1"/>
              <w:szCs w:val="21"/>
            </w:rPr>
          </w:rPrChange>
        </w:rPr>
      </w:pPr>
      <w:r w:rsidRPr="00A55A16">
        <w:rPr>
          <w:rFonts w:hint="eastAsia"/>
          <w:color w:val="000000" w:themeColor="text1"/>
          <w:szCs w:val="21"/>
          <w:shd w:val="pct15" w:color="auto" w:fill="FFFFFF"/>
          <w:rPrChange w:id="1166" w:author="jiuming Lin" w:date="2019-06-29T18:10:00Z">
            <w:rPr>
              <w:rFonts w:hint="eastAsia"/>
              <w:color w:val="000000" w:themeColor="text1"/>
              <w:szCs w:val="21"/>
            </w:rPr>
          </w:rPrChange>
        </w:rPr>
        <w:t>图像：</w:t>
      </w:r>
    </w:p>
    <w:p w14:paraId="167FE9E0" w14:textId="28C1B7C1" w:rsidR="0083703B" w:rsidRPr="00A55A16" w:rsidRDefault="0083703B" w:rsidP="00B53F44">
      <w:pPr>
        <w:rPr>
          <w:color w:val="000000" w:themeColor="text1"/>
          <w:szCs w:val="21"/>
          <w:shd w:val="pct15" w:color="auto" w:fill="FFFFFF"/>
          <w:rPrChange w:id="1167" w:author="jiuming Lin" w:date="2019-06-29T18:10:00Z">
            <w:rPr>
              <w:color w:val="000000" w:themeColor="text1"/>
              <w:szCs w:val="21"/>
            </w:rPr>
          </w:rPrChange>
        </w:rPr>
      </w:pPr>
      <w:r w:rsidRPr="00A55A16">
        <w:rPr>
          <w:noProof/>
          <w:shd w:val="pct15" w:color="auto" w:fill="FFFFFF"/>
          <w:rPrChange w:id="1168" w:author="jiuming Lin" w:date="2019-06-29T18:10:00Z">
            <w:rPr>
              <w:noProof/>
            </w:rPr>
          </w:rPrChange>
        </w:rPr>
        <w:lastRenderedPageBreak/>
        <w:drawing>
          <wp:inline distT="0" distB="0" distL="0" distR="0" wp14:anchorId="61FFED62" wp14:editId="12A6EC3E">
            <wp:extent cx="2122077" cy="15468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18647" cy="1617253"/>
                    </a:xfrm>
                    <a:prstGeom prst="rect">
                      <a:avLst/>
                    </a:prstGeom>
                  </pic:spPr>
                </pic:pic>
              </a:graphicData>
            </a:graphic>
          </wp:inline>
        </w:drawing>
      </w:r>
    </w:p>
    <w:p w14:paraId="19F15CFC" w14:textId="28FFDEA9" w:rsidR="002F3C5F" w:rsidRDefault="0083703B" w:rsidP="002F3C5F">
      <w:pPr>
        <w:rPr>
          <w:color w:val="000000" w:themeColor="text1"/>
          <w:szCs w:val="21"/>
        </w:rPr>
      </w:pPr>
      <w:r>
        <w:rPr>
          <w:color w:val="000000" w:themeColor="text1"/>
          <w:szCs w:val="21"/>
        </w:rPr>
        <w:t>8.</w:t>
      </w:r>
      <w:r w:rsidR="002F3C5F">
        <w:rPr>
          <w:color w:val="000000" w:themeColor="text1"/>
          <w:szCs w:val="21"/>
        </w:rPr>
        <w:t xml:space="preserve"> </w:t>
      </w:r>
      <w:r w:rsidR="00D3344D">
        <w:rPr>
          <w:rFonts w:hint="eastAsia"/>
          <w:color w:val="000000" w:themeColor="text1"/>
          <w:szCs w:val="21"/>
        </w:rPr>
        <w:t>托宾的q理论：</w:t>
      </w:r>
    </w:p>
    <w:p w14:paraId="2E8C7A13" w14:textId="3C715490" w:rsidR="00D3344D" w:rsidRDefault="00D3344D" w:rsidP="002F3C5F">
      <w:pPr>
        <w:rPr>
          <w:color w:val="000000" w:themeColor="text1"/>
          <w:szCs w:val="21"/>
        </w:rPr>
      </w:pPr>
      <w:r>
        <w:rPr>
          <w:rFonts w:hint="eastAsia"/>
          <w:color w:val="000000" w:themeColor="text1"/>
          <w:szCs w:val="21"/>
        </w:rPr>
        <w:t>①概念：</w:t>
      </w:r>
      <w:r w:rsidRPr="00D3344D">
        <w:rPr>
          <w:rFonts w:hint="eastAsia"/>
          <w:color w:val="000000" w:themeColor="text1"/>
          <w:szCs w:val="21"/>
        </w:rPr>
        <w:t>托宾的</w:t>
      </w:r>
      <w:r w:rsidRPr="00D3344D">
        <w:rPr>
          <w:color w:val="000000" w:themeColor="text1"/>
          <w:szCs w:val="21"/>
        </w:rPr>
        <w:t>q理论是在依托资本（证券）市场能够正确定价前提下，将资本市场（股票市场）价格决定的企业价值（或者说价格）与重新投资建立一家同样企业所需的资本（或重置资本）相比较，来说明在企业家选择条件下的投资行为。</w:t>
      </w:r>
    </w:p>
    <w:p w14:paraId="0E040330" w14:textId="7916128B" w:rsidR="00D3344D" w:rsidRDefault="00D3344D" w:rsidP="002F3C5F">
      <w:pPr>
        <w:rPr>
          <w:color w:val="000000" w:themeColor="text1"/>
          <w:szCs w:val="21"/>
        </w:rPr>
      </w:pPr>
      <w:r>
        <w:rPr>
          <w:rFonts w:hint="eastAsia"/>
          <w:color w:val="000000" w:themeColor="text1"/>
          <w:szCs w:val="21"/>
        </w:rPr>
        <w:t>②公式：</w:t>
      </w:r>
      <w:r w:rsidRPr="008E6320">
        <w:rPr>
          <w:color w:val="FF0000"/>
          <w:szCs w:val="21"/>
          <w:highlight w:val="yellow"/>
          <w:u w:val="single"/>
          <w:rPrChange w:id="1169" w:author="jiuming Lin" w:date="2019-06-11T18:29:00Z">
            <w:rPr>
              <w:color w:val="000000" w:themeColor="text1"/>
              <w:szCs w:val="21"/>
              <w:highlight w:val="yellow"/>
              <w:u w:val="single"/>
            </w:rPr>
          </w:rPrChange>
        </w:rPr>
        <w:t>q = 企业的股票市场价值/新建造企业的成本（或重置成本）</w:t>
      </w:r>
      <w:r w:rsidRPr="00941D50">
        <w:rPr>
          <w:rFonts w:hint="eastAsia"/>
          <w:color w:val="000000" w:themeColor="text1"/>
          <w:szCs w:val="21"/>
          <w:u w:val="single"/>
        </w:rPr>
        <w:t>。</w:t>
      </w:r>
    </w:p>
    <w:p w14:paraId="19A387E2" w14:textId="54D57E90" w:rsidR="00F65698" w:rsidRPr="006B5292" w:rsidRDefault="00F65698" w:rsidP="002F3C5F">
      <w:pPr>
        <w:rPr>
          <w:color w:val="000000" w:themeColor="text1"/>
          <w:szCs w:val="21"/>
          <w:u w:val="single"/>
        </w:rPr>
      </w:pPr>
      <w:r>
        <w:rPr>
          <w:rFonts w:hint="eastAsia"/>
          <w:color w:val="000000" w:themeColor="text1"/>
          <w:szCs w:val="21"/>
        </w:rPr>
        <w:t>③解释：</w:t>
      </w:r>
      <w:r w:rsidRPr="006B5292">
        <w:rPr>
          <w:color w:val="000000" w:themeColor="text1"/>
          <w:szCs w:val="21"/>
          <w:u w:val="single"/>
        </w:rPr>
        <w:t>q小于1时，买旧企业比新建企业更便宜，这时就不会有新投资。 q大于1时，新建企业比购买旧企业更合算，所以会有新投资。</w:t>
      </w:r>
    </w:p>
    <w:p w14:paraId="79A3822E" w14:textId="5E4998D2" w:rsidR="00F65698" w:rsidRDefault="00F65698" w:rsidP="002F3C5F">
      <w:pPr>
        <w:rPr>
          <w:color w:val="000000" w:themeColor="text1"/>
          <w:szCs w:val="21"/>
        </w:rPr>
      </w:pPr>
      <w:r>
        <w:rPr>
          <w:rFonts w:hint="eastAsia"/>
          <w:color w:val="000000" w:themeColor="text1"/>
          <w:szCs w:val="21"/>
        </w:rPr>
        <w:t>④优点：</w:t>
      </w:r>
      <w:r w:rsidRPr="00F65698">
        <w:rPr>
          <w:rFonts w:hint="eastAsia"/>
          <w:color w:val="000000" w:themeColor="text1"/>
          <w:szCs w:val="21"/>
        </w:rPr>
        <w:t>避免了投资的当前成本与未来收益的时间不一致问题</w:t>
      </w:r>
      <w:r>
        <w:rPr>
          <w:rFonts w:hint="eastAsia"/>
          <w:color w:val="000000" w:themeColor="text1"/>
          <w:szCs w:val="21"/>
        </w:rPr>
        <w:t>。</w:t>
      </w:r>
    </w:p>
    <w:p w14:paraId="3DCC2441" w14:textId="575457C0" w:rsidR="00F65698" w:rsidRDefault="00F65698" w:rsidP="002F3C5F">
      <w:pPr>
        <w:rPr>
          <w:color w:val="000000" w:themeColor="text1"/>
          <w:szCs w:val="21"/>
        </w:rPr>
      </w:pPr>
      <w:r>
        <w:rPr>
          <w:rFonts w:hint="eastAsia"/>
          <w:color w:val="000000" w:themeColor="text1"/>
          <w:szCs w:val="21"/>
        </w:rPr>
        <w:t>⑤缺点：</w:t>
      </w:r>
    </w:p>
    <w:p w14:paraId="7298BD09" w14:textId="6EB07CD0" w:rsidR="00F65698" w:rsidRDefault="00F65698" w:rsidP="002F3C5F">
      <w:pPr>
        <w:rPr>
          <w:color w:val="000000" w:themeColor="text1"/>
          <w:szCs w:val="21"/>
        </w:rPr>
      </w:pPr>
      <w:r>
        <w:rPr>
          <w:color w:val="000000" w:themeColor="text1"/>
          <w:szCs w:val="21"/>
        </w:rPr>
        <w:t>I.</w:t>
      </w:r>
      <w:r w:rsidRPr="00F65698">
        <w:rPr>
          <w:rFonts w:hint="eastAsia"/>
        </w:rPr>
        <w:t xml:space="preserve"> </w:t>
      </w:r>
      <w:r w:rsidRPr="00F65698">
        <w:rPr>
          <w:rFonts w:hint="eastAsia"/>
          <w:color w:val="000000" w:themeColor="text1"/>
          <w:szCs w:val="21"/>
        </w:rPr>
        <w:t>回避了股票市场价值的不正常和未来收益的不确定性</w:t>
      </w:r>
      <w:r>
        <w:rPr>
          <w:rFonts w:hint="eastAsia"/>
          <w:color w:val="000000" w:themeColor="text1"/>
          <w:szCs w:val="21"/>
        </w:rPr>
        <w:t>。</w:t>
      </w:r>
    </w:p>
    <w:p w14:paraId="3581FA55" w14:textId="4C4A6AD8" w:rsidR="00F65698" w:rsidRDefault="00F65698" w:rsidP="002F3C5F">
      <w:pPr>
        <w:rPr>
          <w:color w:val="000000" w:themeColor="text1"/>
          <w:szCs w:val="21"/>
        </w:rPr>
      </w:pPr>
      <w:r>
        <w:rPr>
          <w:color w:val="000000" w:themeColor="text1"/>
          <w:szCs w:val="21"/>
        </w:rPr>
        <w:t>II.</w:t>
      </w:r>
      <w:r w:rsidRPr="00F65698">
        <w:rPr>
          <w:rFonts w:hint="eastAsia"/>
        </w:rPr>
        <w:t xml:space="preserve"> </w:t>
      </w:r>
      <w:r w:rsidRPr="00F65698">
        <w:rPr>
          <w:rFonts w:hint="eastAsia"/>
          <w:color w:val="000000" w:themeColor="text1"/>
          <w:szCs w:val="21"/>
        </w:rPr>
        <w:t>只能说明个别企业的投资方式选择，不能说明宏观投资问题。</w:t>
      </w:r>
    </w:p>
    <w:p w14:paraId="7355F0AE" w14:textId="0C778D1F" w:rsidR="00574495" w:rsidRPr="00574495" w:rsidRDefault="00574495" w:rsidP="002F3C5F">
      <w:pPr>
        <w:rPr>
          <w:color w:val="00B050"/>
          <w:szCs w:val="21"/>
        </w:rPr>
      </w:pPr>
      <w:r w:rsidRPr="00574495">
        <w:rPr>
          <w:rFonts w:hint="eastAsia"/>
          <w:color w:val="00B050"/>
          <w:szCs w:val="21"/>
        </w:rPr>
        <w:t>#第二点也是凯恩斯主义经济学和</w:t>
      </w:r>
      <w:bookmarkStart w:id="1170" w:name="_GoBack"/>
      <w:bookmarkEnd w:id="1170"/>
      <w:r w:rsidRPr="00574495">
        <w:rPr>
          <w:rFonts w:hint="eastAsia"/>
          <w:color w:val="00B050"/>
          <w:szCs w:val="21"/>
        </w:rPr>
        <w:t>非凯恩斯主义经济学理论共有的缺点</w:t>
      </w:r>
    </w:p>
    <w:p w14:paraId="40F310C1" w14:textId="47D6944E" w:rsidR="00F65698" w:rsidRDefault="00F65698" w:rsidP="002F3C5F">
      <w:pPr>
        <w:rPr>
          <w:color w:val="000000" w:themeColor="text1"/>
          <w:szCs w:val="21"/>
        </w:rPr>
      </w:pPr>
    </w:p>
    <w:p w14:paraId="0E044629" w14:textId="0225D399" w:rsidR="00F65698" w:rsidRPr="00F65698" w:rsidRDefault="00F65698" w:rsidP="002F3C5F">
      <w:pPr>
        <w:rPr>
          <w:b/>
          <w:color w:val="000000" w:themeColor="text1"/>
          <w:szCs w:val="21"/>
        </w:rPr>
      </w:pPr>
      <w:r w:rsidRPr="00F65698">
        <w:rPr>
          <w:rFonts w:hint="eastAsia"/>
          <w:b/>
          <w:color w:val="000000" w:themeColor="text1"/>
          <w:szCs w:val="21"/>
        </w:rPr>
        <w:t>四、政府购买</w:t>
      </w:r>
    </w:p>
    <w:p w14:paraId="00334B22" w14:textId="01A339EF" w:rsidR="00F65698" w:rsidRDefault="00F65698" w:rsidP="002F3C5F">
      <w:pPr>
        <w:rPr>
          <w:color w:val="000000" w:themeColor="text1"/>
          <w:szCs w:val="21"/>
        </w:rPr>
      </w:pPr>
      <w:r>
        <w:rPr>
          <w:rFonts w:hint="eastAsia"/>
          <w:color w:val="000000" w:themeColor="text1"/>
          <w:szCs w:val="21"/>
        </w:rPr>
        <w:t>1.两种看法：</w:t>
      </w:r>
    </w:p>
    <w:p w14:paraId="21790625" w14:textId="4C66C549" w:rsidR="00F65698" w:rsidRDefault="00F65698" w:rsidP="002F3C5F">
      <w:pPr>
        <w:rPr>
          <w:color w:val="000000" w:themeColor="text1"/>
          <w:szCs w:val="21"/>
        </w:rPr>
      </w:pPr>
      <w:r>
        <w:rPr>
          <w:rFonts w:hint="eastAsia"/>
          <w:color w:val="000000" w:themeColor="text1"/>
          <w:szCs w:val="21"/>
        </w:rPr>
        <w:t>①</w:t>
      </w:r>
      <w:r w:rsidRPr="00F65698">
        <w:rPr>
          <w:rFonts w:hint="eastAsia"/>
          <w:color w:val="000000" w:themeColor="text1"/>
          <w:szCs w:val="21"/>
        </w:rPr>
        <w:t>古典经济学和新古典经济学对政府财政及政府作用的看法</w:t>
      </w:r>
      <w:r>
        <w:rPr>
          <w:rFonts w:hint="eastAsia"/>
          <w:color w:val="000000" w:themeColor="text1"/>
          <w:szCs w:val="21"/>
        </w:rPr>
        <w:t>：</w:t>
      </w:r>
      <w:r w:rsidRPr="00F65698">
        <w:rPr>
          <w:rFonts w:hint="eastAsia"/>
          <w:color w:val="000000" w:themeColor="text1"/>
          <w:szCs w:val="21"/>
        </w:rPr>
        <w:t>不需要政府</w:t>
      </w:r>
    </w:p>
    <w:p w14:paraId="6DF23A7F" w14:textId="3FCE6CAB" w:rsidR="00F65698" w:rsidRDefault="00F65698" w:rsidP="00C62404">
      <w:pPr>
        <w:ind w:firstLineChars="200" w:firstLine="420"/>
        <w:rPr>
          <w:color w:val="000000" w:themeColor="text1"/>
          <w:szCs w:val="21"/>
        </w:rPr>
      </w:pPr>
      <w:r w:rsidRPr="00F65698">
        <w:rPr>
          <w:rFonts w:hint="eastAsia"/>
          <w:color w:val="000000" w:themeColor="text1"/>
          <w:szCs w:val="21"/>
        </w:rPr>
        <w:t>只要政府能够保证市场的充分竞争秩序，它就没有更多的经济职能。所以，他们主张政府的财政收支平衡。</w:t>
      </w:r>
    </w:p>
    <w:p w14:paraId="2E667C16" w14:textId="0EE5B399" w:rsidR="00F65698" w:rsidRDefault="00F65698" w:rsidP="002F3C5F">
      <w:pPr>
        <w:rPr>
          <w:color w:val="000000" w:themeColor="text1"/>
          <w:szCs w:val="21"/>
        </w:rPr>
      </w:pPr>
      <w:r>
        <w:rPr>
          <w:rFonts w:hint="eastAsia"/>
          <w:color w:val="000000" w:themeColor="text1"/>
          <w:szCs w:val="21"/>
        </w:rPr>
        <w:t>②</w:t>
      </w:r>
      <w:r w:rsidRPr="00F65698">
        <w:rPr>
          <w:rFonts w:hint="eastAsia"/>
          <w:color w:val="000000" w:themeColor="text1"/>
          <w:szCs w:val="21"/>
        </w:rPr>
        <w:t>凯恩斯主义经济学对政府财政及政府作用的看法</w:t>
      </w:r>
      <w:r>
        <w:rPr>
          <w:rFonts w:hint="eastAsia"/>
          <w:color w:val="000000" w:themeColor="text1"/>
          <w:szCs w:val="21"/>
        </w:rPr>
        <w:t>：</w:t>
      </w:r>
      <w:r w:rsidRPr="00F65698">
        <w:rPr>
          <w:rFonts w:hint="eastAsia"/>
          <w:color w:val="000000" w:themeColor="text1"/>
          <w:szCs w:val="21"/>
        </w:rPr>
        <w:t>强调政府干预</w:t>
      </w:r>
    </w:p>
    <w:p w14:paraId="3DEA5246" w14:textId="1397880D" w:rsidR="00F65698" w:rsidRDefault="00F65698" w:rsidP="002F3C5F">
      <w:pPr>
        <w:rPr>
          <w:color w:val="000000" w:themeColor="text1"/>
          <w:szCs w:val="21"/>
        </w:rPr>
      </w:pPr>
      <w:r>
        <w:rPr>
          <w:rFonts w:hint="eastAsia"/>
          <w:color w:val="000000" w:themeColor="text1"/>
          <w:szCs w:val="21"/>
        </w:rPr>
        <w:t>I</w:t>
      </w:r>
      <w:r>
        <w:rPr>
          <w:color w:val="000000" w:themeColor="text1"/>
          <w:szCs w:val="21"/>
        </w:rPr>
        <w:t>.</w:t>
      </w:r>
      <w:r w:rsidRPr="00F65698">
        <w:rPr>
          <w:rFonts w:hint="eastAsia"/>
        </w:rPr>
        <w:t xml:space="preserve"> </w:t>
      </w:r>
      <w:r w:rsidRPr="00F65698">
        <w:rPr>
          <w:rFonts w:hint="eastAsia"/>
          <w:color w:val="000000" w:themeColor="text1"/>
          <w:szCs w:val="21"/>
        </w:rPr>
        <w:t>解决社会总需求不足的唯一出路。</w:t>
      </w:r>
    </w:p>
    <w:p w14:paraId="1C73A804" w14:textId="1C7FB248" w:rsidR="00F65698" w:rsidRDefault="00F65698" w:rsidP="002F3C5F">
      <w:pPr>
        <w:rPr>
          <w:color w:val="000000" w:themeColor="text1"/>
          <w:szCs w:val="21"/>
        </w:rPr>
      </w:pPr>
      <w:r>
        <w:rPr>
          <w:rFonts w:hint="eastAsia"/>
          <w:color w:val="000000" w:themeColor="text1"/>
          <w:szCs w:val="21"/>
        </w:rPr>
        <w:t>I</w:t>
      </w:r>
      <w:r>
        <w:rPr>
          <w:color w:val="000000" w:themeColor="text1"/>
          <w:szCs w:val="21"/>
        </w:rPr>
        <w:t>I.</w:t>
      </w:r>
      <w:r w:rsidRPr="00F65698">
        <w:rPr>
          <w:rFonts w:hint="eastAsia"/>
        </w:rPr>
        <w:t xml:space="preserve"> </w:t>
      </w:r>
      <w:r w:rsidRPr="00F65698">
        <w:rPr>
          <w:rFonts w:hint="eastAsia"/>
          <w:color w:val="000000" w:themeColor="text1"/>
          <w:szCs w:val="21"/>
        </w:rPr>
        <w:t>凯恩斯主义经济学则看到了政府的财政收支对于总需求具有较大的作用，是可以用来克服经济萧条的。</w:t>
      </w:r>
    </w:p>
    <w:p w14:paraId="0ADE4322" w14:textId="40DDAE56" w:rsidR="00F65698" w:rsidRDefault="00F65698" w:rsidP="002F3C5F">
      <w:pPr>
        <w:rPr>
          <w:color w:val="000000" w:themeColor="text1"/>
          <w:szCs w:val="21"/>
        </w:rPr>
      </w:pPr>
      <w:r>
        <w:rPr>
          <w:rFonts w:hint="eastAsia"/>
          <w:color w:val="000000" w:themeColor="text1"/>
          <w:szCs w:val="21"/>
        </w:rPr>
        <w:t>I</w:t>
      </w:r>
      <w:r>
        <w:rPr>
          <w:color w:val="000000" w:themeColor="text1"/>
          <w:szCs w:val="21"/>
        </w:rPr>
        <w:t>II.</w:t>
      </w:r>
      <w:r w:rsidRPr="00F65698">
        <w:rPr>
          <w:rFonts w:hint="eastAsia"/>
        </w:rPr>
        <w:t xml:space="preserve"> </w:t>
      </w:r>
      <w:r w:rsidRPr="00F65698">
        <w:rPr>
          <w:rFonts w:hint="eastAsia"/>
          <w:color w:val="000000" w:themeColor="text1"/>
          <w:szCs w:val="21"/>
        </w:rPr>
        <w:t>这种观点决定了凯恩斯主义经济学对政府需求以及对干预经济的政策的重视。</w:t>
      </w:r>
    </w:p>
    <w:p w14:paraId="66CA0495" w14:textId="29194DD4" w:rsidR="00F65698" w:rsidRDefault="00255134" w:rsidP="002F3C5F">
      <w:pPr>
        <w:rPr>
          <w:color w:val="000000" w:themeColor="text1"/>
          <w:szCs w:val="21"/>
        </w:rPr>
      </w:pPr>
      <w:r>
        <w:rPr>
          <w:rFonts w:hint="eastAsia"/>
          <w:color w:val="000000" w:themeColor="text1"/>
          <w:szCs w:val="21"/>
        </w:rPr>
        <w:t>2.政府需求的构成（政府购买的内容）：</w:t>
      </w:r>
    </w:p>
    <w:p w14:paraId="4ACB8A4B" w14:textId="2E63583E" w:rsidR="00255134" w:rsidRPr="005E6DCE" w:rsidRDefault="00255134" w:rsidP="002F3C5F">
      <w:pPr>
        <w:rPr>
          <w:color w:val="000000" w:themeColor="text1"/>
          <w:szCs w:val="21"/>
          <w:u w:val="single"/>
        </w:rPr>
      </w:pPr>
      <w:r w:rsidRPr="005E6DCE">
        <w:rPr>
          <w:rFonts w:hint="eastAsia"/>
          <w:color w:val="000000" w:themeColor="text1"/>
          <w:szCs w:val="21"/>
          <w:u w:val="single"/>
        </w:rPr>
        <w:t>①政府维持正常活动的</w:t>
      </w:r>
      <w:r w:rsidRPr="005E6DCE">
        <w:rPr>
          <w:rFonts w:hint="eastAsia"/>
          <w:color w:val="FF0000"/>
          <w:szCs w:val="21"/>
          <w:u w:val="single"/>
        </w:rPr>
        <w:t>消费需求</w:t>
      </w:r>
      <w:r w:rsidRPr="005E6DCE">
        <w:rPr>
          <w:rFonts w:hint="eastAsia"/>
          <w:color w:val="000000" w:themeColor="text1"/>
          <w:szCs w:val="21"/>
          <w:u w:val="single"/>
        </w:rPr>
        <w:t>。</w:t>
      </w:r>
    </w:p>
    <w:p w14:paraId="307DAE62" w14:textId="343D1445" w:rsidR="00255134" w:rsidRPr="005E6DCE" w:rsidRDefault="00255134" w:rsidP="002F3C5F">
      <w:pPr>
        <w:rPr>
          <w:color w:val="000000" w:themeColor="text1"/>
          <w:szCs w:val="21"/>
          <w:u w:val="single"/>
        </w:rPr>
      </w:pPr>
      <w:r w:rsidRPr="005E6DCE">
        <w:rPr>
          <w:rFonts w:hint="eastAsia"/>
          <w:color w:val="000000" w:themeColor="text1"/>
          <w:szCs w:val="21"/>
          <w:u w:val="single"/>
        </w:rPr>
        <w:t>②政府公共投资和专项投资的</w:t>
      </w:r>
      <w:r w:rsidRPr="005E6DCE">
        <w:rPr>
          <w:rFonts w:hint="eastAsia"/>
          <w:color w:val="FF0000"/>
          <w:szCs w:val="21"/>
          <w:u w:val="single"/>
        </w:rPr>
        <w:t>投资需求</w:t>
      </w:r>
      <w:r w:rsidRPr="005E6DCE">
        <w:rPr>
          <w:rFonts w:hint="eastAsia"/>
          <w:color w:val="000000" w:themeColor="text1"/>
          <w:szCs w:val="21"/>
          <w:u w:val="single"/>
        </w:rPr>
        <w:t>。</w:t>
      </w:r>
    </w:p>
    <w:p w14:paraId="263F7B6D" w14:textId="20153244" w:rsidR="00255134" w:rsidRDefault="00255134" w:rsidP="002F3C5F">
      <w:pPr>
        <w:rPr>
          <w:color w:val="000000" w:themeColor="text1"/>
          <w:szCs w:val="21"/>
        </w:rPr>
      </w:pPr>
      <w:r>
        <w:rPr>
          <w:rFonts w:hint="eastAsia"/>
          <w:color w:val="000000" w:themeColor="text1"/>
          <w:szCs w:val="21"/>
        </w:rPr>
        <w:t>3.</w:t>
      </w:r>
      <w:r w:rsidRPr="00255134">
        <w:rPr>
          <w:rFonts w:hint="eastAsia"/>
        </w:rPr>
        <w:t xml:space="preserve"> </w:t>
      </w:r>
      <w:r w:rsidRPr="00255134">
        <w:rPr>
          <w:rFonts w:hint="eastAsia"/>
          <w:color w:val="000000" w:themeColor="text1"/>
          <w:szCs w:val="21"/>
        </w:rPr>
        <w:t>政府对社会消费需求和投资需求的影响</w:t>
      </w:r>
      <w:r>
        <w:rPr>
          <w:rFonts w:hint="eastAsia"/>
          <w:color w:val="000000" w:themeColor="text1"/>
          <w:szCs w:val="21"/>
        </w:rPr>
        <w:t>：</w:t>
      </w:r>
    </w:p>
    <w:p w14:paraId="68361C90" w14:textId="57D8B89E" w:rsidR="00255134" w:rsidRDefault="00255134" w:rsidP="002F3C5F">
      <w:pPr>
        <w:rPr>
          <w:color w:val="000000" w:themeColor="text1"/>
          <w:szCs w:val="21"/>
        </w:rPr>
      </w:pPr>
      <w:r>
        <w:rPr>
          <w:rFonts w:hint="eastAsia"/>
          <w:color w:val="000000" w:themeColor="text1"/>
          <w:szCs w:val="21"/>
        </w:rPr>
        <w:t>①</w:t>
      </w:r>
      <w:r w:rsidRPr="00593BE5">
        <w:rPr>
          <w:rFonts w:hint="eastAsia"/>
          <w:color w:val="000000" w:themeColor="text1"/>
          <w:szCs w:val="21"/>
          <w:u w:val="single"/>
        </w:rPr>
        <w:t>直接支出</w:t>
      </w:r>
      <w:r w:rsidRPr="00255134">
        <w:rPr>
          <w:rFonts w:hint="eastAsia"/>
          <w:color w:val="000000" w:themeColor="text1"/>
          <w:szCs w:val="21"/>
        </w:rPr>
        <w:t>的影响</w:t>
      </w:r>
      <w:r>
        <w:rPr>
          <w:rFonts w:hint="eastAsia"/>
          <w:color w:val="000000" w:themeColor="text1"/>
          <w:szCs w:val="21"/>
        </w:rPr>
        <w:t>：</w:t>
      </w:r>
      <w:r w:rsidRPr="00255134">
        <w:rPr>
          <w:rFonts w:hint="eastAsia"/>
          <w:color w:val="000000" w:themeColor="text1"/>
          <w:szCs w:val="21"/>
        </w:rPr>
        <w:t>直接影响社会总需求</w:t>
      </w:r>
      <w:r>
        <w:rPr>
          <w:rFonts w:hint="eastAsia"/>
          <w:color w:val="000000" w:themeColor="text1"/>
          <w:szCs w:val="21"/>
        </w:rPr>
        <w:t>。</w:t>
      </w:r>
    </w:p>
    <w:p w14:paraId="302F7079" w14:textId="55D48F3D" w:rsidR="00255134" w:rsidRDefault="00255134" w:rsidP="002F3C5F">
      <w:pPr>
        <w:rPr>
          <w:color w:val="000000" w:themeColor="text1"/>
          <w:szCs w:val="21"/>
        </w:rPr>
      </w:pPr>
      <w:r>
        <w:rPr>
          <w:rFonts w:hint="eastAsia"/>
          <w:color w:val="000000" w:themeColor="text1"/>
          <w:szCs w:val="21"/>
        </w:rPr>
        <w:t>②</w:t>
      </w:r>
      <w:r w:rsidRPr="00593BE5">
        <w:rPr>
          <w:rFonts w:hint="eastAsia"/>
          <w:color w:val="000000" w:themeColor="text1"/>
          <w:szCs w:val="21"/>
          <w:u w:val="single"/>
        </w:rPr>
        <w:t>税收</w:t>
      </w:r>
      <w:r w:rsidRPr="00255134">
        <w:rPr>
          <w:rFonts w:hint="eastAsia"/>
          <w:color w:val="000000" w:themeColor="text1"/>
          <w:szCs w:val="21"/>
        </w:rPr>
        <w:t>的影响</w:t>
      </w:r>
      <w:r>
        <w:rPr>
          <w:rFonts w:hint="eastAsia"/>
          <w:color w:val="000000" w:themeColor="text1"/>
          <w:szCs w:val="21"/>
        </w:rPr>
        <w:t>：</w:t>
      </w:r>
      <w:r w:rsidRPr="00255134">
        <w:rPr>
          <w:rFonts w:hint="eastAsia"/>
          <w:color w:val="000000" w:themeColor="text1"/>
          <w:szCs w:val="21"/>
        </w:rPr>
        <w:t>增加或减少企业和个人的收入，从而影响他们的投资需求和消费需求。</w:t>
      </w:r>
    </w:p>
    <w:p w14:paraId="5687E802" w14:textId="1E6CC7E5" w:rsidR="00255134" w:rsidRDefault="00255134" w:rsidP="002F3C5F">
      <w:pPr>
        <w:rPr>
          <w:color w:val="000000" w:themeColor="text1"/>
          <w:szCs w:val="21"/>
        </w:rPr>
      </w:pPr>
      <w:r>
        <w:rPr>
          <w:rFonts w:hint="eastAsia"/>
          <w:color w:val="000000" w:themeColor="text1"/>
          <w:szCs w:val="21"/>
        </w:rPr>
        <w:t>③</w:t>
      </w:r>
      <w:r w:rsidRPr="00593BE5">
        <w:rPr>
          <w:rFonts w:hint="eastAsia"/>
          <w:color w:val="000000" w:themeColor="text1"/>
          <w:szCs w:val="21"/>
          <w:u w:val="single"/>
        </w:rPr>
        <w:t>转移支付</w:t>
      </w:r>
      <w:r w:rsidRPr="00255134">
        <w:rPr>
          <w:rFonts w:hint="eastAsia"/>
          <w:color w:val="000000" w:themeColor="text1"/>
          <w:szCs w:val="21"/>
        </w:rPr>
        <w:t>的影响</w:t>
      </w:r>
      <w:r>
        <w:rPr>
          <w:rFonts w:hint="eastAsia"/>
          <w:color w:val="000000" w:themeColor="text1"/>
          <w:szCs w:val="21"/>
        </w:rPr>
        <w:t>：</w:t>
      </w:r>
      <w:r w:rsidRPr="00255134">
        <w:rPr>
          <w:rFonts w:hint="eastAsia"/>
          <w:color w:val="000000" w:themeColor="text1"/>
          <w:szCs w:val="21"/>
        </w:rPr>
        <w:t>同样通过增加个人或企业的收入，从而增加消费需求。</w:t>
      </w:r>
    </w:p>
    <w:p w14:paraId="056CA7FC" w14:textId="77777777" w:rsidR="00255134" w:rsidRPr="00255134" w:rsidRDefault="00255134" w:rsidP="002F3C5F">
      <w:pPr>
        <w:rPr>
          <w:color w:val="00B050"/>
          <w:szCs w:val="21"/>
        </w:rPr>
      </w:pPr>
      <w:r w:rsidRPr="00255134">
        <w:rPr>
          <w:rFonts w:hint="eastAsia"/>
          <w:color w:val="00B050"/>
          <w:szCs w:val="21"/>
        </w:rPr>
        <w:t>转移支付是指政府或企业无偿地支付给个人以增加其收入和购买力的费用。它是一种收入再分配形式。转移支付包括政府的转移支付和企业的转移支付。政府的转移支付大都带有福利支出性质，如社会保险福利津贴、抚恤金、养老金、失业补助、救济金以及各种补助费等；农产品价格补贴也是政府的转移支付。由于政府的转移支付等于把财政收入还给个人，故有的西方经济学家称其为负税收。</w:t>
      </w:r>
    </w:p>
    <w:p w14:paraId="5178CB42" w14:textId="522CFE5A" w:rsidR="00255134" w:rsidRDefault="00255134" w:rsidP="002F3C5F">
      <w:pPr>
        <w:rPr>
          <w:color w:val="000000" w:themeColor="text1"/>
          <w:szCs w:val="21"/>
        </w:rPr>
      </w:pPr>
      <w:r>
        <w:rPr>
          <w:rFonts w:hint="eastAsia"/>
          <w:color w:val="000000" w:themeColor="text1"/>
          <w:szCs w:val="21"/>
        </w:rPr>
        <w:t>④</w:t>
      </w:r>
      <w:r w:rsidRPr="00593BE5">
        <w:rPr>
          <w:rFonts w:hint="eastAsia"/>
          <w:color w:val="000000" w:themeColor="text1"/>
          <w:szCs w:val="21"/>
          <w:u w:val="single"/>
        </w:rPr>
        <w:t>制度和政策</w:t>
      </w:r>
      <w:r w:rsidRPr="00255134">
        <w:rPr>
          <w:rFonts w:hint="eastAsia"/>
          <w:color w:val="000000" w:themeColor="text1"/>
          <w:szCs w:val="21"/>
        </w:rPr>
        <w:t>的影响</w:t>
      </w:r>
      <w:r>
        <w:rPr>
          <w:rFonts w:hint="eastAsia"/>
          <w:color w:val="000000" w:themeColor="text1"/>
          <w:szCs w:val="21"/>
        </w:rPr>
        <w:t>：</w:t>
      </w:r>
      <w:r w:rsidRPr="00255134">
        <w:rPr>
          <w:rFonts w:hint="eastAsia"/>
          <w:color w:val="000000" w:themeColor="text1"/>
          <w:szCs w:val="21"/>
        </w:rPr>
        <w:t>具体经济制度和经济政策（如农产品补贴制度、鼓励出口的关税政策</w:t>
      </w:r>
      <w:r w:rsidRPr="00255134">
        <w:rPr>
          <w:rFonts w:hint="eastAsia"/>
          <w:color w:val="000000" w:themeColor="text1"/>
          <w:szCs w:val="21"/>
        </w:rPr>
        <w:lastRenderedPageBreak/>
        <w:t>等）都会影响到社会的总需求。</w:t>
      </w:r>
    </w:p>
    <w:p w14:paraId="2326AF32" w14:textId="5CA48F8A" w:rsidR="00255134" w:rsidRDefault="00255134" w:rsidP="002F3C5F">
      <w:pPr>
        <w:rPr>
          <w:color w:val="000000" w:themeColor="text1"/>
          <w:szCs w:val="21"/>
        </w:rPr>
      </w:pPr>
    </w:p>
    <w:p w14:paraId="30238829" w14:textId="6CCFE74D" w:rsidR="00255134" w:rsidRPr="00255134" w:rsidRDefault="00255134" w:rsidP="002F3C5F">
      <w:pPr>
        <w:rPr>
          <w:b/>
          <w:color w:val="000000" w:themeColor="text1"/>
          <w:szCs w:val="21"/>
        </w:rPr>
      </w:pPr>
      <w:r w:rsidRPr="00255134">
        <w:rPr>
          <w:rFonts w:hint="eastAsia"/>
          <w:b/>
          <w:color w:val="000000" w:themeColor="text1"/>
          <w:szCs w:val="21"/>
        </w:rPr>
        <w:t>五、净出口</w:t>
      </w:r>
    </w:p>
    <w:p w14:paraId="704628AC" w14:textId="33C20C43" w:rsidR="00255134" w:rsidRDefault="00255134" w:rsidP="002F3C5F">
      <w:pPr>
        <w:rPr>
          <w:color w:val="000000" w:themeColor="text1"/>
          <w:szCs w:val="21"/>
        </w:rPr>
      </w:pPr>
      <w:r>
        <w:rPr>
          <w:rFonts w:hint="eastAsia"/>
          <w:color w:val="000000" w:themeColor="text1"/>
          <w:szCs w:val="21"/>
        </w:rPr>
        <w:t>1.国外需求：</w:t>
      </w:r>
      <w:r w:rsidRPr="00255134">
        <w:rPr>
          <w:rFonts w:hint="eastAsia"/>
          <w:color w:val="000000" w:themeColor="text1"/>
          <w:szCs w:val="21"/>
        </w:rPr>
        <w:t>在开放经济中，一国的总需求不仅取决于国内的消费需求、投资需求和政府需求，而且也取决于国外对本国产出的需求。</w:t>
      </w:r>
    </w:p>
    <w:p w14:paraId="365D23EF" w14:textId="549F280D" w:rsidR="00255134" w:rsidRPr="00255134" w:rsidRDefault="00255134" w:rsidP="002F3C5F">
      <w:pPr>
        <w:rPr>
          <w:color w:val="00B050"/>
          <w:szCs w:val="21"/>
        </w:rPr>
      </w:pPr>
      <w:r w:rsidRPr="00255134">
        <w:rPr>
          <w:rFonts w:hint="eastAsia"/>
          <w:color w:val="00B050"/>
          <w:szCs w:val="21"/>
        </w:rPr>
        <w:t>#国外需求在一定条件下，可以是一国的主要需求。</w:t>
      </w:r>
    </w:p>
    <w:p w14:paraId="7EE95CAB" w14:textId="693D5080" w:rsidR="00255134" w:rsidRDefault="00255134" w:rsidP="002F3C5F">
      <w:pPr>
        <w:rPr>
          <w:color w:val="000000" w:themeColor="text1"/>
          <w:szCs w:val="21"/>
        </w:rPr>
      </w:pPr>
      <w:r>
        <w:rPr>
          <w:color w:val="000000" w:themeColor="text1"/>
          <w:szCs w:val="21"/>
        </w:rPr>
        <w:t>2</w:t>
      </w:r>
      <w:r>
        <w:rPr>
          <w:rFonts w:hint="eastAsia"/>
          <w:color w:val="000000" w:themeColor="text1"/>
          <w:szCs w:val="21"/>
        </w:rPr>
        <w:t>.国外需求的决定因素：</w:t>
      </w:r>
    </w:p>
    <w:p w14:paraId="4BAD2A6D" w14:textId="71B9466C" w:rsidR="00255134" w:rsidRPr="003D0DAE" w:rsidRDefault="00255134" w:rsidP="002F3C5F">
      <w:pPr>
        <w:rPr>
          <w:color w:val="000000" w:themeColor="text1"/>
          <w:szCs w:val="21"/>
          <w:u w:val="single"/>
        </w:rPr>
      </w:pPr>
      <w:r w:rsidRPr="003D0DAE">
        <w:rPr>
          <w:rFonts w:hint="eastAsia"/>
          <w:color w:val="000000" w:themeColor="text1"/>
          <w:szCs w:val="21"/>
          <w:u w:val="single"/>
        </w:rPr>
        <w:t>①</w:t>
      </w:r>
      <w:r w:rsidRPr="00C44FBA">
        <w:rPr>
          <w:rFonts w:hint="eastAsia"/>
          <w:color w:val="FF0000"/>
          <w:szCs w:val="21"/>
          <w:u w:val="single"/>
          <w:rPrChange w:id="1171" w:author="jiuming Lin" w:date="2019-06-07T20:13:00Z">
            <w:rPr>
              <w:rFonts w:hint="eastAsia"/>
              <w:color w:val="000000" w:themeColor="text1"/>
              <w:szCs w:val="21"/>
              <w:u w:val="single"/>
            </w:rPr>
          </w:rPrChange>
        </w:rPr>
        <w:t>国外</w:t>
      </w:r>
      <w:r w:rsidRPr="003D0DAE">
        <w:rPr>
          <w:rFonts w:hint="eastAsia"/>
          <w:color w:val="000000" w:themeColor="text1"/>
          <w:szCs w:val="21"/>
          <w:u w:val="single"/>
        </w:rPr>
        <w:t>的</w:t>
      </w:r>
      <w:r w:rsidRPr="003D0DAE">
        <w:rPr>
          <w:rFonts w:hint="eastAsia"/>
          <w:color w:val="FF0000"/>
          <w:szCs w:val="21"/>
          <w:u w:val="single"/>
        </w:rPr>
        <w:t>收入</w:t>
      </w:r>
      <w:r w:rsidRPr="003D0DAE">
        <w:rPr>
          <w:rFonts w:hint="eastAsia"/>
          <w:color w:val="000000" w:themeColor="text1"/>
          <w:szCs w:val="21"/>
          <w:u w:val="single"/>
        </w:rPr>
        <w:t>水平高低。</w:t>
      </w:r>
    </w:p>
    <w:p w14:paraId="52871F7A" w14:textId="5E29FFF4" w:rsidR="00255134" w:rsidRPr="003D0DAE" w:rsidRDefault="00255134" w:rsidP="002F3C5F">
      <w:pPr>
        <w:rPr>
          <w:color w:val="000000" w:themeColor="text1"/>
          <w:szCs w:val="21"/>
          <w:u w:val="single"/>
        </w:rPr>
      </w:pPr>
      <w:r w:rsidRPr="003D0DAE">
        <w:rPr>
          <w:rFonts w:hint="eastAsia"/>
          <w:color w:val="000000" w:themeColor="text1"/>
          <w:szCs w:val="21"/>
          <w:u w:val="single"/>
        </w:rPr>
        <w:t>②</w:t>
      </w:r>
      <w:r w:rsidRPr="00C44FBA">
        <w:rPr>
          <w:rFonts w:hint="eastAsia"/>
          <w:color w:val="FF0000"/>
          <w:szCs w:val="21"/>
          <w:u w:val="single"/>
          <w:rPrChange w:id="1172" w:author="jiuming Lin" w:date="2019-06-07T20:13:00Z">
            <w:rPr>
              <w:rFonts w:hint="eastAsia"/>
              <w:color w:val="000000" w:themeColor="text1"/>
              <w:szCs w:val="21"/>
              <w:u w:val="single"/>
            </w:rPr>
          </w:rPrChange>
        </w:rPr>
        <w:t>国外</w:t>
      </w:r>
      <w:r w:rsidRPr="003D0DAE">
        <w:rPr>
          <w:rFonts w:hint="eastAsia"/>
          <w:color w:val="000000" w:themeColor="text1"/>
          <w:szCs w:val="21"/>
          <w:u w:val="single"/>
        </w:rPr>
        <w:t>的</w:t>
      </w:r>
      <w:r w:rsidRPr="003D0DAE">
        <w:rPr>
          <w:rFonts w:hint="eastAsia"/>
          <w:color w:val="FF0000"/>
          <w:szCs w:val="21"/>
          <w:u w:val="single"/>
        </w:rPr>
        <w:t>消费倾向</w:t>
      </w:r>
      <w:r w:rsidRPr="003D0DAE">
        <w:rPr>
          <w:rFonts w:hint="eastAsia"/>
          <w:color w:val="000000" w:themeColor="text1"/>
          <w:szCs w:val="21"/>
          <w:u w:val="single"/>
        </w:rPr>
        <w:t>高低。</w:t>
      </w:r>
    </w:p>
    <w:p w14:paraId="2E17E40B" w14:textId="02E87AE9" w:rsidR="00255134" w:rsidRPr="003D0DAE" w:rsidRDefault="00255134" w:rsidP="002F3C5F">
      <w:pPr>
        <w:rPr>
          <w:color w:val="000000" w:themeColor="text1"/>
          <w:szCs w:val="21"/>
          <w:u w:val="single"/>
        </w:rPr>
      </w:pPr>
      <w:r w:rsidRPr="003D0DAE">
        <w:rPr>
          <w:rFonts w:hint="eastAsia"/>
          <w:color w:val="000000" w:themeColor="text1"/>
          <w:szCs w:val="21"/>
          <w:u w:val="single"/>
        </w:rPr>
        <w:t>③</w:t>
      </w:r>
      <w:r w:rsidRPr="00C44FBA">
        <w:rPr>
          <w:rFonts w:hint="eastAsia"/>
          <w:color w:val="FF0000"/>
          <w:szCs w:val="21"/>
          <w:u w:val="single"/>
          <w:rPrChange w:id="1173" w:author="jiuming Lin" w:date="2019-06-07T20:13:00Z">
            <w:rPr>
              <w:rFonts w:hint="eastAsia"/>
              <w:color w:val="000000" w:themeColor="text1"/>
              <w:szCs w:val="21"/>
              <w:u w:val="single"/>
            </w:rPr>
          </w:rPrChange>
        </w:rPr>
        <w:t>国外</w:t>
      </w:r>
      <w:r w:rsidRPr="003D0DAE">
        <w:rPr>
          <w:rFonts w:hint="eastAsia"/>
          <w:color w:val="000000" w:themeColor="text1"/>
          <w:szCs w:val="21"/>
          <w:u w:val="single"/>
        </w:rPr>
        <w:t>的</w:t>
      </w:r>
      <w:r w:rsidRPr="003D0DAE">
        <w:rPr>
          <w:rFonts w:hint="eastAsia"/>
          <w:color w:val="FF0000"/>
          <w:szCs w:val="21"/>
          <w:u w:val="single"/>
        </w:rPr>
        <w:t>消费结构</w:t>
      </w:r>
      <w:r w:rsidRPr="003D0DAE">
        <w:rPr>
          <w:rFonts w:hint="eastAsia"/>
          <w:color w:val="000000" w:themeColor="text1"/>
          <w:szCs w:val="21"/>
          <w:u w:val="single"/>
        </w:rPr>
        <w:t>。</w:t>
      </w:r>
    </w:p>
    <w:p w14:paraId="1324E6C6" w14:textId="6BCF96C4" w:rsidR="00255134" w:rsidRPr="003D0DAE" w:rsidRDefault="00255134" w:rsidP="002F3C5F">
      <w:pPr>
        <w:rPr>
          <w:color w:val="000000" w:themeColor="text1"/>
          <w:szCs w:val="21"/>
          <w:u w:val="single"/>
        </w:rPr>
      </w:pPr>
      <w:r w:rsidRPr="003D0DAE">
        <w:rPr>
          <w:rFonts w:hint="eastAsia"/>
          <w:color w:val="000000" w:themeColor="text1"/>
          <w:szCs w:val="21"/>
          <w:u w:val="single"/>
        </w:rPr>
        <w:t>④本国出口商品的</w:t>
      </w:r>
      <w:r w:rsidRPr="003D0DAE">
        <w:rPr>
          <w:rFonts w:hint="eastAsia"/>
          <w:color w:val="FF0000"/>
          <w:szCs w:val="21"/>
          <w:u w:val="single"/>
        </w:rPr>
        <w:t>价格</w:t>
      </w:r>
      <w:r w:rsidRPr="003D0DAE">
        <w:rPr>
          <w:rFonts w:hint="eastAsia"/>
          <w:color w:val="000000" w:themeColor="text1"/>
          <w:szCs w:val="21"/>
          <w:u w:val="single"/>
        </w:rPr>
        <w:t>水平高低和产品的类型结构。</w:t>
      </w:r>
    </w:p>
    <w:p w14:paraId="15D7CF06" w14:textId="0D542B49" w:rsidR="008113B5" w:rsidRPr="003D0DAE" w:rsidRDefault="008113B5" w:rsidP="002F3C5F">
      <w:pPr>
        <w:rPr>
          <w:color w:val="000000" w:themeColor="text1"/>
          <w:szCs w:val="21"/>
          <w:u w:val="single"/>
        </w:rPr>
      </w:pPr>
      <w:r w:rsidRPr="003D0DAE">
        <w:rPr>
          <w:rFonts w:hint="eastAsia"/>
          <w:color w:val="00B050"/>
          <w:szCs w:val="21"/>
          <w:u w:val="single"/>
        </w:rPr>
        <w:t>#</w:t>
      </w:r>
      <w:r w:rsidRPr="00C44FBA">
        <w:rPr>
          <w:rFonts w:hint="eastAsia"/>
          <w:color w:val="FF0000"/>
          <w:szCs w:val="21"/>
          <w:u w:val="single"/>
          <w:rPrChange w:id="1174" w:author="jiuming Lin" w:date="2019-06-07T20:13:00Z">
            <w:rPr>
              <w:rFonts w:hint="eastAsia"/>
              <w:color w:val="00B050"/>
              <w:szCs w:val="21"/>
              <w:u w:val="single"/>
            </w:rPr>
          </w:rPrChange>
        </w:rPr>
        <w:t>①</w:t>
      </w:r>
      <w:r w:rsidRPr="00C44FBA">
        <w:rPr>
          <w:color w:val="FF0000"/>
          <w:szCs w:val="21"/>
          <w:u w:val="single"/>
          <w:rPrChange w:id="1175" w:author="jiuming Lin" w:date="2019-06-07T20:13:00Z">
            <w:rPr>
              <w:color w:val="00B050"/>
              <w:szCs w:val="21"/>
              <w:u w:val="single"/>
            </w:rPr>
          </w:rPrChange>
        </w:rPr>
        <w:t>-④均为外生变量</w:t>
      </w:r>
    </w:p>
    <w:p w14:paraId="1DD54F48" w14:textId="4A4B0C7A" w:rsidR="00A25F7E" w:rsidRDefault="00A25F7E" w:rsidP="002F3C5F">
      <w:pPr>
        <w:rPr>
          <w:color w:val="000000" w:themeColor="text1"/>
          <w:szCs w:val="21"/>
        </w:rPr>
      </w:pPr>
      <w:r>
        <w:rPr>
          <w:rFonts w:hint="eastAsia"/>
          <w:color w:val="000000" w:themeColor="text1"/>
          <w:szCs w:val="21"/>
        </w:rPr>
        <w:t>3.国外需求的影响因素：</w:t>
      </w:r>
    </w:p>
    <w:p w14:paraId="168A5C15" w14:textId="05A39684" w:rsidR="003C3C64" w:rsidRDefault="00A25F7E" w:rsidP="002F3C5F">
      <w:pPr>
        <w:rPr>
          <w:color w:val="000000" w:themeColor="text1"/>
          <w:szCs w:val="21"/>
        </w:rPr>
      </w:pPr>
      <w:r>
        <w:rPr>
          <w:rFonts w:hint="eastAsia"/>
          <w:color w:val="000000" w:themeColor="text1"/>
          <w:szCs w:val="21"/>
        </w:rPr>
        <w:t>①</w:t>
      </w:r>
      <w:r w:rsidR="003C3C64" w:rsidRPr="003D0DAE">
        <w:rPr>
          <w:rFonts w:hint="eastAsia"/>
          <w:color w:val="000000" w:themeColor="text1"/>
          <w:szCs w:val="21"/>
          <w:u w:val="single"/>
        </w:rPr>
        <w:t>汇率</w:t>
      </w:r>
      <w:r w:rsidR="003C3C64">
        <w:rPr>
          <w:rFonts w:hint="eastAsia"/>
          <w:color w:val="000000" w:themeColor="text1"/>
          <w:szCs w:val="21"/>
        </w:rPr>
        <w:t>。</w:t>
      </w:r>
    </w:p>
    <w:p w14:paraId="6FD1E7E5" w14:textId="6E688B72" w:rsidR="00920ED4" w:rsidRPr="00920ED4" w:rsidDel="00CF2FB3" w:rsidRDefault="00920ED4" w:rsidP="002F3C5F">
      <w:pPr>
        <w:rPr>
          <w:del w:id="1176" w:author="jiuming Lin" w:date="2019-06-07T20:13:00Z"/>
          <w:color w:val="00B050"/>
          <w:szCs w:val="21"/>
        </w:rPr>
      </w:pPr>
      <w:del w:id="1177" w:author="jiuming Lin" w:date="2019-06-07T20:13:00Z">
        <w:r w:rsidRPr="00920ED4" w:rsidDel="00CF2FB3">
          <w:rPr>
            <w:rFonts w:hint="eastAsia"/>
            <w:color w:val="00B050"/>
            <w:szCs w:val="21"/>
          </w:rPr>
          <w:delText>#汇率亦称“外汇行市或汇价”。一国货币兑换另一国货币的比率，是以一种货币表示另一种货币的价格。由于世界各国货币的名称不同，币值不一，所以一国货币对其他国家的货币要规定一个兑换率，即汇率。</w:delText>
        </w:r>
      </w:del>
    </w:p>
    <w:p w14:paraId="2130F577" w14:textId="21D453C4" w:rsidR="003C3C64" w:rsidRDefault="00A25F7E" w:rsidP="002F3C5F">
      <w:pPr>
        <w:rPr>
          <w:color w:val="000000" w:themeColor="text1"/>
          <w:szCs w:val="21"/>
        </w:rPr>
      </w:pPr>
      <w:r>
        <w:rPr>
          <w:rFonts w:hint="eastAsia"/>
          <w:color w:val="000000" w:themeColor="text1"/>
          <w:szCs w:val="21"/>
        </w:rPr>
        <w:t>②</w:t>
      </w:r>
      <w:r w:rsidR="003C3C64" w:rsidRPr="003D0DAE">
        <w:rPr>
          <w:rFonts w:hint="eastAsia"/>
          <w:color w:val="000000" w:themeColor="text1"/>
          <w:szCs w:val="21"/>
          <w:u w:val="single"/>
        </w:rPr>
        <w:t>本国对外实际投资</w:t>
      </w:r>
      <w:r w:rsidR="003C3C64">
        <w:rPr>
          <w:rFonts w:hint="eastAsia"/>
          <w:color w:val="000000" w:themeColor="text1"/>
          <w:szCs w:val="21"/>
        </w:rPr>
        <w:t>。</w:t>
      </w:r>
    </w:p>
    <w:p w14:paraId="19F9B3B4" w14:textId="3ACF486A" w:rsidR="003C3C64" w:rsidRDefault="00A25F7E" w:rsidP="002F3C5F">
      <w:pPr>
        <w:rPr>
          <w:color w:val="000000" w:themeColor="text1"/>
          <w:szCs w:val="21"/>
        </w:rPr>
      </w:pPr>
      <w:r>
        <w:rPr>
          <w:rFonts w:hint="eastAsia"/>
          <w:color w:val="000000" w:themeColor="text1"/>
          <w:szCs w:val="21"/>
        </w:rPr>
        <w:t>③</w:t>
      </w:r>
      <w:r w:rsidR="003C3C64" w:rsidRPr="003D0DAE">
        <w:rPr>
          <w:rFonts w:hint="eastAsia"/>
          <w:color w:val="000000" w:themeColor="text1"/>
          <w:szCs w:val="21"/>
          <w:u w:val="single"/>
        </w:rPr>
        <w:t>国际贸易中的竞争程度</w:t>
      </w:r>
      <w:r w:rsidR="003C3C64">
        <w:rPr>
          <w:rFonts w:hint="eastAsia"/>
          <w:color w:val="000000" w:themeColor="text1"/>
          <w:szCs w:val="21"/>
        </w:rPr>
        <w:t>。</w:t>
      </w:r>
    </w:p>
    <w:p w14:paraId="06B419B5" w14:textId="002102F5" w:rsidR="003C3C64" w:rsidRDefault="00A25F7E" w:rsidP="002F3C5F">
      <w:pPr>
        <w:rPr>
          <w:color w:val="000000" w:themeColor="text1"/>
          <w:szCs w:val="21"/>
        </w:rPr>
      </w:pPr>
      <w:r>
        <w:rPr>
          <w:rFonts w:hint="eastAsia"/>
          <w:color w:val="000000" w:themeColor="text1"/>
          <w:szCs w:val="21"/>
        </w:rPr>
        <w:t>④</w:t>
      </w:r>
      <w:r w:rsidR="003C3C64" w:rsidRPr="003D0DAE">
        <w:rPr>
          <w:rFonts w:hint="eastAsia"/>
          <w:color w:val="000000" w:themeColor="text1"/>
          <w:szCs w:val="21"/>
          <w:u w:val="single"/>
        </w:rPr>
        <w:t>外国的贸易保护主义强弱</w:t>
      </w:r>
      <w:r w:rsidR="003C3C64">
        <w:rPr>
          <w:rFonts w:hint="eastAsia"/>
          <w:color w:val="000000" w:themeColor="text1"/>
          <w:szCs w:val="21"/>
        </w:rPr>
        <w:t>。</w:t>
      </w:r>
    </w:p>
    <w:p w14:paraId="157CBAD2" w14:textId="545D5F36" w:rsidR="00255134" w:rsidRPr="00255134" w:rsidRDefault="00255134" w:rsidP="002F3C5F">
      <w:pPr>
        <w:rPr>
          <w:color w:val="00B050"/>
          <w:szCs w:val="21"/>
        </w:rPr>
      </w:pPr>
      <w:r w:rsidRPr="00255134">
        <w:rPr>
          <w:rFonts w:hint="eastAsia"/>
          <w:color w:val="00B050"/>
          <w:szCs w:val="21"/>
        </w:rPr>
        <w:t>#国外需求基本是外生决定的因素。</w:t>
      </w:r>
    </w:p>
    <w:p w14:paraId="1D1A71D6" w14:textId="3679BF24" w:rsidR="00255134" w:rsidRDefault="00B7297E" w:rsidP="002F3C5F">
      <w:pPr>
        <w:rPr>
          <w:color w:val="000000" w:themeColor="text1"/>
          <w:szCs w:val="21"/>
        </w:rPr>
      </w:pPr>
      <w:r>
        <w:rPr>
          <w:color w:val="000000" w:themeColor="text1"/>
          <w:szCs w:val="21"/>
        </w:rPr>
        <w:t>4</w:t>
      </w:r>
      <w:r w:rsidR="00A25F7E">
        <w:rPr>
          <w:rFonts w:hint="eastAsia"/>
          <w:color w:val="000000" w:themeColor="text1"/>
          <w:szCs w:val="21"/>
        </w:rPr>
        <w:t>.净出口的决定：</w:t>
      </w:r>
    </w:p>
    <w:p w14:paraId="0D456C33" w14:textId="1121987A" w:rsidR="00B7297E" w:rsidRDefault="00B7297E" w:rsidP="002F3C5F">
      <w:pPr>
        <w:rPr>
          <w:color w:val="000000" w:themeColor="text1"/>
          <w:szCs w:val="21"/>
        </w:rPr>
      </w:pPr>
      <w:r>
        <w:rPr>
          <w:rFonts w:hint="eastAsia"/>
          <w:color w:val="000000" w:themeColor="text1"/>
          <w:szCs w:val="21"/>
        </w:rPr>
        <w:t>①净出口：</w:t>
      </w:r>
      <w:r w:rsidRPr="00B7297E">
        <w:rPr>
          <w:rFonts w:hint="eastAsia"/>
          <w:color w:val="000000" w:themeColor="text1"/>
          <w:szCs w:val="21"/>
        </w:rPr>
        <w:t>本国出口额减去进口额之后的余额</w:t>
      </w:r>
      <w:r>
        <w:rPr>
          <w:rFonts w:hint="eastAsia"/>
          <w:color w:val="000000" w:themeColor="text1"/>
          <w:szCs w:val="21"/>
        </w:rPr>
        <w:t>，即</w:t>
      </w:r>
      <w:r w:rsidRPr="00B7297E">
        <w:rPr>
          <w:color w:val="000000" w:themeColor="text1"/>
          <w:szCs w:val="21"/>
        </w:rPr>
        <w:t>NX=X-M</w:t>
      </w:r>
      <w:del w:id="1178" w:author="jiuming Lin" w:date="2019-07-01T14:15:00Z">
        <w:r w:rsidDel="000D1BD8">
          <w:rPr>
            <w:rFonts w:hint="eastAsia"/>
            <w:color w:val="000000" w:themeColor="text1"/>
            <w:szCs w:val="21"/>
          </w:rPr>
          <w:delText>（</w:delText>
        </w:r>
        <w:r w:rsidDel="000D1BD8">
          <w:rPr>
            <w:color w:val="000000" w:themeColor="text1"/>
            <w:szCs w:val="21"/>
          </w:rPr>
          <w:delText>P3</w:delText>
        </w:r>
        <w:r w:rsidDel="000D1BD8">
          <w:rPr>
            <w:rFonts w:hint="eastAsia"/>
            <w:color w:val="000000" w:themeColor="text1"/>
            <w:szCs w:val="21"/>
          </w:rPr>
          <w:delText>）</w:delText>
        </w:r>
      </w:del>
      <w:r w:rsidRPr="00B7297E">
        <w:rPr>
          <w:color w:val="000000" w:themeColor="text1"/>
          <w:szCs w:val="21"/>
        </w:rPr>
        <w:t>。</w:t>
      </w:r>
    </w:p>
    <w:p w14:paraId="13F3116D" w14:textId="19A8E5C7" w:rsidR="00712A3B" w:rsidRPr="00712A3B" w:rsidRDefault="00712A3B" w:rsidP="002F3C5F">
      <w:pPr>
        <w:rPr>
          <w:color w:val="00B050"/>
          <w:szCs w:val="21"/>
        </w:rPr>
      </w:pPr>
      <w:r w:rsidRPr="00712A3B">
        <w:rPr>
          <w:rFonts w:hint="eastAsia"/>
          <w:color w:val="00B050"/>
          <w:szCs w:val="21"/>
        </w:rPr>
        <w:t>#在开放经济中，本国对于国外的产出也有需求，所以，</w:t>
      </w:r>
      <w:r w:rsidRPr="00D07EAF">
        <w:rPr>
          <w:rFonts w:hint="eastAsia"/>
          <w:color w:val="FF0000"/>
          <w:szCs w:val="21"/>
          <w:u w:val="single"/>
          <w:rPrChange w:id="1179" w:author="jiuming Lin" w:date="2019-06-07T20:15:00Z">
            <w:rPr>
              <w:rFonts w:hint="eastAsia"/>
              <w:color w:val="00B050"/>
              <w:szCs w:val="21"/>
              <w:u w:val="single"/>
            </w:rPr>
          </w:rPrChange>
        </w:rPr>
        <w:t>真正对本国总需求起作用的是本国的净出口</w:t>
      </w:r>
      <w:r w:rsidRPr="00712A3B">
        <w:rPr>
          <w:rFonts w:hint="eastAsia"/>
          <w:color w:val="00B050"/>
          <w:szCs w:val="21"/>
        </w:rPr>
        <w:t>。</w:t>
      </w:r>
    </w:p>
    <w:p w14:paraId="03B5D1F3" w14:textId="79C99728" w:rsidR="00712A3B" w:rsidRPr="00712A3B" w:rsidRDefault="00712A3B" w:rsidP="002F3C5F">
      <w:pPr>
        <w:rPr>
          <w:color w:val="00B050"/>
          <w:szCs w:val="21"/>
        </w:rPr>
      </w:pPr>
      <w:r w:rsidRPr="00712A3B">
        <w:rPr>
          <w:rFonts w:hint="eastAsia"/>
          <w:color w:val="00B050"/>
          <w:szCs w:val="21"/>
        </w:rPr>
        <w:t>#国外需求会被本国对外国产品和服务的需求抵消一部分，甚至全部。</w:t>
      </w:r>
    </w:p>
    <w:p w14:paraId="45B8C26E" w14:textId="79B84F29" w:rsidR="00712A3B" w:rsidRDefault="00712A3B" w:rsidP="002F3C5F">
      <w:pPr>
        <w:rPr>
          <w:color w:val="000000" w:themeColor="text1"/>
          <w:szCs w:val="21"/>
        </w:rPr>
      </w:pPr>
      <w:r>
        <w:rPr>
          <w:rFonts w:hint="eastAsia"/>
          <w:color w:val="000000" w:themeColor="text1"/>
          <w:szCs w:val="21"/>
        </w:rPr>
        <w:t>②</w:t>
      </w:r>
      <w:r w:rsidRPr="00D35769">
        <w:rPr>
          <w:rFonts w:hint="eastAsia"/>
          <w:color w:val="FF0000"/>
          <w:szCs w:val="21"/>
          <w:u w:val="single"/>
        </w:rPr>
        <w:t>宏观经济分析往往以国内需求为内生变量</w:t>
      </w:r>
      <w:r w:rsidRPr="00712A3B">
        <w:rPr>
          <w:rFonts w:hint="eastAsia"/>
          <w:color w:val="000000" w:themeColor="text1"/>
          <w:szCs w:val="21"/>
        </w:rPr>
        <w:t>，本国对外国产品的需求越大，净出口相应地会越小，除非国外需求非常大</w:t>
      </w:r>
      <w:r w:rsidR="004A6870">
        <w:rPr>
          <w:rFonts w:hint="eastAsia"/>
          <w:color w:val="000000" w:themeColor="text1"/>
          <w:szCs w:val="21"/>
        </w:rPr>
        <w:t>。</w:t>
      </w:r>
    </w:p>
    <w:p w14:paraId="2EC1E24A" w14:textId="13D92AB2" w:rsidR="004A6870" w:rsidRDefault="004A6870" w:rsidP="002F3C5F">
      <w:pPr>
        <w:rPr>
          <w:color w:val="000000" w:themeColor="text1"/>
          <w:szCs w:val="21"/>
        </w:rPr>
      </w:pPr>
      <w:r>
        <w:rPr>
          <w:rFonts w:hint="eastAsia"/>
          <w:color w:val="000000" w:themeColor="text1"/>
          <w:szCs w:val="21"/>
        </w:rPr>
        <w:t>5.进口倾向和边际进口倾向：</w:t>
      </w:r>
    </w:p>
    <w:p w14:paraId="0D479841" w14:textId="2DAF603C" w:rsidR="004A6870" w:rsidRDefault="004A6870" w:rsidP="002F3C5F">
      <w:pPr>
        <w:rPr>
          <w:color w:val="000000" w:themeColor="text1"/>
          <w:szCs w:val="21"/>
        </w:rPr>
      </w:pPr>
      <w:r>
        <w:rPr>
          <w:rFonts w:hint="eastAsia"/>
          <w:color w:val="000000" w:themeColor="text1"/>
          <w:szCs w:val="21"/>
        </w:rPr>
        <w:t>①进口倾向：</w:t>
      </w:r>
    </w:p>
    <w:p w14:paraId="3C0BAECC" w14:textId="667DEAA1" w:rsidR="004A6870" w:rsidRDefault="004A6870" w:rsidP="002F3C5F">
      <w:pPr>
        <w:rPr>
          <w:color w:val="000000" w:themeColor="text1"/>
          <w:szCs w:val="21"/>
        </w:rPr>
      </w:pPr>
      <w:r>
        <w:rPr>
          <w:rFonts w:hint="eastAsia"/>
          <w:color w:val="000000" w:themeColor="text1"/>
          <w:szCs w:val="21"/>
        </w:rPr>
        <w:t>I</w:t>
      </w:r>
      <w:r>
        <w:rPr>
          <w:color w:val="000000" w:themeColor="text1"/>
          <w:szCs w:val="21"/>
        </w:rPr>
        <w:t>.</w:t>
      </w:r>
      <w:r>
        <w:rPr>
          <w:rFonts w:hint="eastAsia"/>
          <w:color w:val="000000" w:themeColor="text1"/>
          <w:szCs w:val="21"/>
        </w:rPr>
        <w:t>概念：进口价值总量与国民收入总量之比。</w:t>
      </w:r>
    </w:p>
    <w:p w14:paraId="079F125C" w14:textId="4458A22F" w:rsidR="004A6870" w:rsidRDefault="004A6870" w:rsidP="002F3C5F">
      <w:pPr>
        <w:rPr>
          <w:color w:val="000000" w:themeColor="text1"/>
          <w:szCs w:val="21"/>
        </w:rPr>
      </w:pPr>
      <w:r>
        <w:rPr>
          <w:rFonts w:hint="eastAsia"/>
          <w:color w:val="000000" w:themeColor="text1"/>
          <w:szCs w:val="21"/>
        </w:rPr>
        <w:t>I</w:t>
      </w:r>
      <w:r>
        <w:rPr>
          <w:color w:val="000000" w:themeColor="text1"/>
          <w:szCs w:val="21"/>
        </w:rPr>
        <w:t>I.</w:t>
      </w:r>
      <w:r>
        <w:rPr>
          <w:rFonts w:hint="eastAsia"/>
          <w:color w:val="000000" w:themeColor="text1"/>
          <w:szCs w:val="21"/>
        </w:rPr>
        <w:t>公式：</w:t>
      </w:r>
      <w:r w:rsidRPr="00AF351C">
        <w:rPr>
          <w:rFonts w:hint="eastAsia"/>
          <w:color w:val="000000" w:themeColor="text1"/>
          <w:szCs w:val="21"/>
          <w:highlight w:val="yellow"/>
          <w:u w:val="single"/>
        </w:rPr>
        <w:t>进口倾向=</w:t>
      </w:r>
      <w:r w:rsidRPr="00AF351C">
        <w:rPr>
          <w:color w:val="000000" w:themeColor="text1"/>
          <w:szCs w:val="21"/>
          <w:highlight w:val="yellow"/>
          <w:u w:val="single"/>
        </w:rPr>
        <w:t>X/Y</w:t>
      </w:r>
      <w:r>
        <w:rPr>
          <w:rFonts w:hint="eastAsia"/>
          <w:color w:val="000000" w:themeColor="text1"/>
          <w:szCs w:val="21"/>
        </w:rPr>
        <w:t>。</w:t>
      </w:r>
    </w:p>
    <w:p w14:paraId="1752C835" w14:textId="75311A7D" w:rsidR="004A6870" w:rsidRPr="008E5683" w:rsidRDefault="004A6870" w:rsidP="002F3C5F">
      <w:pPr>
        <w:rPr>
          <w:color w:val="FF0000"/>
          <w:szCs w:val="21"/>
          <w:rPrChange w:id="1180" w:author="jiuming Lin" w:date="2019-06-07T20:16:00Z">
            <w:rPr>
              <w:color w:val="000000" w:themeColor="text1"/>
              <w:szCs w:val="21"/>
            </w:rPr>
          </w:rPrChange>
        </w:rPr>
      </w:pPr>
      <w:r w:rsidRPr="008E5683">
        <w:rPr>
          <w:rFonts w:hint="eastAsia"/>
          <w:color w:val="FF0000"/>
          <w:szCs w:val="21"/>
          <w:rPrChange w:id="1181" w:author="jiuming Lin" w:date="2019-06-07T20:16:00Z">
            <w:rPr>
              <w:rFonts w:hint="eastAsia"/>
              <w:color w:val="000000" w:themeColor="text1"/>
              <w:szCs w:val="21"/>
            </w:rPr>
          </w:rPrChange>
        </w:rPr>
        <w:t>②边际进口倾向：</w:t>
      </w:r>
    </w:p>
    <w:p w14:paraId="77D236D3" w14:textId="244DC1EE" w:rsidR="004A6870" w:rsidRPr="008E5683" w:rsidRDefault="004A6870" w:rsidP="002F3C5F">
      <w:pPr>
        <w:rPr>
          <w:color w:val="FF0000"/>
          <w:szCs w:val="21"/>
          <w:rPrChange w:id="1182" w:author="jiuming Lin" w:date="2019-06-07T20:16:00Z">
            <w:rPr>
              <w:color w:val="000000" w:themeColor="text1"/>
              <w:szCs w:val="21"/>
            </w:rPr>
          </w:rPrChange>
        </w:rPr>
      </w:pPr>
      <w:r w:rsidRPr="008E5683">
        <w:rPr>
          <w:color w:val="FF0000"/>
          <w:szCs w:val="21"/>
          <w:rPrChange w:id="1183" w:author="jiuming Lin" w:date="2019-06-07T20:16:00Z">
            <w:rPr>
              <w:color w:val="000000" w:themeColor="text1"/>
              <w:szCs w:val="21"/>
            </w:rPr>
          </w:rPrChange>
        </w:rPr>
        <w:t>I.</w:t>
      </w:r>
      <w:r w:rsidRPr="008E5683">
        <w:rPr>
          <w:rFonts w:hint="eastAsia"/>
          <w:color w:val="FF0000"/>
          <w:szCs w:val="21"/>
          <w:rPrChange w:id="1184" w:author="jiuming Lin" w:date="2019-06-07T20:16:00Z">
            <w:rPr>
              <w:rFonts w:hint="eastAsia"/>
              <w:color w:val="000000" w:themeColor="text1"/>
              <w:szCs w:val="21"/>
            </w:rPr>
          </w:rPrChange>
        </w:rPr>
        <w:t>概念：进口增量与引起它的收入增量之比。</w:t>
      </w:r>
    </w:p>
    <w:p w14:paraId="6C0CB2F1" w14:textId="77777777" w:rsidR="002910F0" w:rsidRDefault="004A6870" w:rsidP="002F3C5F">
      <w:pPr>
        <w:rPr>
          <w:color w:val="000000" w:themeColor="text1"/>
          <w:szCs w:val="21"/>
        </w:rPr>
      </w:pPr>
      <w:r>
        <w:rPr>
          <w:color w:val="000000" w:themeColor="text1"/>
          <w:szCs w:val="21"/>
        </w:rPr>
        <w:t>II.</w:t>
      </w:r>
      <w:r>
        <w:rPr>
          <w:rFonts w:hint="eastAsia"/>
          <w:color w:val="000000" w:themeColor="text1"/>
          <w:szCs w:val="21"/>
        </w:rPr>
        <w:t>公式：</w:t>
      </w:r>
      <w:r w:rsidRPr="00AF351C">
        <w:rPr>
          <w:rFonts w:hint="eastAsia"/>
          <w:color w:val="000000" w:themeColor="text1"/>
          <w:szCs w:val="21"/>
          <w:highlight w:val="yellow"/>
        </w:rPr>
        <w:t>边际进口倾向=ΔX</w:t>
      </w:r>
      <w:r w:rsidRPr="00AF351C">
        <w:rPr>
          <w:color w:val="000000" w:themeColor="text1"/>
          <w:szCs w:val="21"/>
          <w:highlight w:val="yellow"/>
        </w:rPr>
        <w:t>/</w:t>
      </w:r>
      <w:r w:rsidRPr="00AF351C">
        <w:rPr>
          <w:rFonts w:hint="eastAsia"/>
          <w:color w:val="000000" w:themeColor="text1"/>
          <w:szCs w:val="21"/>
          <w:highlight w:val="yellow"/>
        </w:rPr>
        <w:t>Δ</w:t>
      </w:r>
      <w:r w:rsidRPr="00AF351C">
        <w:rPr>
          <w:color w:val="000000" w:themeColor="text1"/>
          <w:szCs w:val="21"/>
          <w:highlight w:val="yellow"/>
        </w:rPr>
        <w:t>Y</w:t>
      </w:r>
      <w:r w:rsidRPr="00AF351C">
        <w:rPr>
          <w:rFonts w:hint="eastAsia"/>
          <w:color w:val="000000" w:themeColor="text1"/>
          <w:szCs w:val="21"/>
          <w:highlight w:val="yellow"/>
        </w:rPr>
        <w:t>。</w:t>
      </w:r>
    </w:p>
    <w:p w14:paraId="56157BD6" w14:textId="606EF35C" w:rsidR="004A6870" w:rsidRPr="002910F0" w:rsidRDefault="002910F0" w:rsidP="002F3C5F">
      <w:pPr>
        <w:rPr>
          <w:color w:val="00B050"/>
          <w:szCs w:val="21"/>
        </w:rPr>
      </w:pPr>
      <w:r w:rsidRPr="002910F0">
        <w:rPr>
          <w:rFonts w:hint="eastAsia"/>
          <w:color w:val="00B050"/>
          <w:szCs w:val="21"/>
        </w:rPr>
        <w:t>#</w:t>
      </w:r>
      <w:r w:rsidRPr="00AF351C">
        <w:rPr>
          <w:color w:val="00B050"/>
          <w:szCs w:val="21"/>
          <w:u w:val="single"/>
        </w:rPr>
        <w:t>0</w:t>
      </w:r>
      <w:r w:rsidRPr="00AF351C">
        <w:rPr>
          <w:rFonts w:hint="eastAsia"/>
          <w:color w:val="00B050"/>
          <w:szCs w:val="21"/>
          <w:u w:val="single"/>
        </w:rPr>
        <w:t>≤边际进口倾向≤β</w:t>
      </w:r>
      <w:r w:rsidR="00001334" w:rsidRPr="00AF351C">
        <w:rPr>
          <w:rFonts w:hint="eastAsia"/>
          <w:color w:val="00B050"/>
          <w:szCs w:val="21"/>
          <w:u w:val="single"/>
        </w:rPr>
        <w:t>（边际消费倾向）</w:t>
      </w:r>
      <w:r w:rsidRPr="00AF351C">
        <w:rPr>
          <w:rFonts w:hint="eastAsia"/>
          <w:color w:val="00B050"/>
          <w:szCs w:val="21"/>
          <w:u w:val="single"/>
        </w:rPr>
        <w:t>，通常不会取到等号。</w:t>
      </w:r>
    </w:p>
    <w:p w14:paraId="0E30EC50" w14:textId="47962D77" w:rsidR="004A6870" w:rsidRPr="00AF351C" w:rsidRDefault="004A6870" w:rsidP="002F3C5F">
      <w:pPr>
        <w:rPr>
          <w:color w:val="000000" w:themeColor="text1"/>
          <w:szCs w:val="21"/>
          <w:u w:val="single"/>
        </w:rPr>
      </w:pPr>
      <w:r>
        <w:rPr>
          <w:rFonts w:hint="eastAsia"/>
          <w:color w:val="000000" w:themeColor="text1"/>
          <w:szCs w:val="21"/>
        </w:rPr>
        <w:t>③</w:t>
      </w:r>
      <w:r w:rsidR="009E7E38">
        <w:rPr>
          <w:rFonts w:hint="eastAsia"/>
          <w:color w:val="000000" w:themeColor="text1"/>
          <w:szCs w:val="21"/>
        </w:rPr>
        <w:t>规律：</w:t>
      </w:r>
      <w:r w:rsidR="009E7E38" w:rsidRPr="00AF351C">
        <w:rPr>
          <w:rFonts w:hint="eastAsia"/>
          <w:color w:val="000000" w:themeColor="text1"/>
          <w:szCs w:val="21"/>
          <w:u w:val="single"/>
        </w:rPr>
        <w:t>这两种倾向数值越大，进口额就越大，在出口额既定时，最终的净出口就会变小；反之，净出口就会增大。</w:t>
      </w:r>
    </w:p>
    <w:p w14:paraId="675B1388" w14:textId="515044BE" w:rsidR="009E7E38" w:rsidRDefault="009E7E38" w:rsidP="002F3C5F">
      <w:pPr>
        <w:rPr>
          <w:color w:val="000000" w:themeColor="text1"/>
          <w:szCs w:val="21"/>
        </w:rPr>
      </w:pPr>
      <w:r>
        <w:rPr>
          <w:rFonts w:hint="eastAsia"/>
          <w:color w:val="000000" w:themeColor="text1"/>
          <w:szCs w:val="21"/>
        </w:rPr>
        <w:t>④取决因素：</w:t>
      </w:r>
    </w:p>
    <w:p w14:paraId="0F6A1E65" w14:textId="5D56F77F" w:rsidR="009E7E38" w:rsidRPr="00AF351C" w:rsidRDefault="009E7E38" w:rsidP="002F3C5F">
      <w:pPr>
        <w:rPr>
          <w:color w:val="000000" w:themeColor="text1"/>
          <w:szCs w:val="21"/>
          <w:u w:val="single"/>
        </w:rPr>
      </w:pPr>
      <w:r w:rsidRPr="00AF351C">
        <w:rPr>
          <w:rFonts w:hint="eastAsia"/>
          <w:color w:val="000000" w:themeColor="text1"/>
          <w:szCs w:val="21"/>
          <w:u w:val="single"/>
        </w:rPr>
        <w:t>I</w:t>
      </w:r>
      <w:r w:rsidRPr="00AF351C">
        <w:rPr>
          <w:color w:val="000000" w:themeColor="text1"/>
          <w:szCs w:val="21"/>
          <w:u w:val="single"/>
        </w:rPr>
        <w:t>.</w:t>
      </w:r>
      <w:r w:rsidRPr="00AF351C">
        <w:rPr>
          <w:rFonts w:hint="eastAsia"/>
          <w:color w:val="000000" w:themeColor="text1"/>
          <w:szCs w:val="21"/>
          <w:u w:val="single"/>
        </w:rPr>
        <w:t>国民收入水平。</w:t>
      </w:r>
    </w:p>
    <w:p w14:paraId="7A524487" w14:textId="6AE1390F" w:rsidR="009E7E38" w:rsidRPr="00AF351C" w:rsidRDefault="009E7E38" w:rsidP="002F3C5F">
      <w:pPr>
        <w:rPr>
          <w:color w:val="000000" w:themeColor="text1"/>
          <w:szCs w:val="21"/>
          <w:u w:val="single"/>
        </w:rPr>
      </w:pPr>
      <w:r w:rsidRPr="00AF351C">
        <w:rPr>
          <w:rFonts w:hint="eastAsia"/>
          <w:color w:val="000000" w:themeColor="text1"/>
          <w:szCs w:val="21"/>
          <w:u w:val="single"/>
        </w:rPr>
        <w:t>I</w:t>
      </w:r>
      <w:r w:rsidRPr="00AF351C">
        <w:rPr>
          <w:color w:val="000000" w:themeColor="text1"/>
          <w:szCs w:val="21"/>
          <w:u w:val="single"/>
        </w:rPr>
        <w:t>I.</w:t>
      </w:r>
      <w:r w:rsidRPr="00AF351C">
        <w:rPr>
          <w:rFonts w:hint="eastAsia"/>
          <w:color w:val="000000" w:themeColor="text1"/>
          <w:szCs w:val="21"/>
          <w:u w:val="single"/>
        </w:rPr>
        <w:t>人均收入水平。</w:t>
      </w:r>
    </w:p>
    <w:p w14:paraId="5C2015F9" w14:textId="7677BED7" w:rsidR="009E7E38" w:rsidRPr="00AF351C" w:rsidRDefault="009E7E38" w:rsidP="002F3C5F">
      <w:pPr>
        <w:rPr>
          <w:color w:val="000000" w:themeColor="text1"/>
          <w:szCs w:val="21"/>
          <w:u w:val="single"/>
        </w:rPr>
      </w:pPr>
      <w:r w:rsidRPr="00AF351C">
        <w:rPr>
          <w:rFonts w:hint="eastAsia"/>
          <w:color w:val="000000" w:themeColor="text1"/>
          <w:szCs w:val="21"/>
          <w:u w:val="single"/>
        </w:rPr>
        <w:t>I</w:t>
      </w:r>
      <w:r w:rsidRPr="00AF351C">
        <w:rPr>
          <w:color w:val="000000" w:themeColor="text1"/>
          <w:szCs w:val="21"/>
          <w:u w:val="single"/>
        </w:rPr>
        <w:t>II.</w:t>
      </w:r>
      <w:r w:rsidRPr="00AF351C">
        <w:rPr>
          <w:rFonts w:hint="eastAsia"/>
          <w:color w:val="000000" w:themeColor="text1"/>
          <w:szCs w:val="21"/>
          <w:u w:val="single"/>
        </w:rPr>
        <w:t>消费倾向。</w:t>
      </w:r>
    </w:p>
    <w:p w14:paraId="5FB24DCF" w14:textId="639DFC9A" w:rsidR="009E7E38" w:rsidRPr="00AF351C" w:rsidRDefault="009E7E38" w:rsidP="002F3C5F">
      <w:pPr>
        <w:rPr>
          <w:color w:val="000000" w:themeColor="text1"/>
          <w:szCs w:val="21"/>
          <w:u w:val="single"/>
        </w:rPr>
      </w:pPr>
      <w:r w:rsidRPr="00AF351C">
        <w:rPr>
          <w:rFonts w:hint="eastAsia"/>
          <w:color w:val="000000" w:themeColor="text1"/>
          <w:szCs w:val="21"/>
          <w:u w:val="single"/>
        </w:rPr>
        <w:t>I</w:t>
      </w:r>
      <w:r w:rsidRPr="00AF351C">
        <w:rPr>
          <w:color w:val="000000" w:themeColor="text1"/>
          <w:szCs w:val="21"/>
          <w:u w:val="single"/>
        </w:rPr>
        <w:t>V.</w:t>
      </w:r>
      <w:r w:rsidRPr="00AF351C">
        <w:rPr>
          <w:rFonts w:hint="eastAsia"/>
          <w:color w:val="000000" w:themeColor="text1"/>
          <w:szCs w:val="21"/>
          <w:u w:val="single"/>
        </w:rPr>
        <w:t>边际消费倾向。</w:t>
      </w:r>
    </w:p>
    <w:p w14:paraId="3EF07E48" w14:textId="2B295DEF" w:rsidR="006D7393" w:rsidRDefault="006D7393" w:rsidP="002F3C5F">
      <w:pPr>
        <w:rPr>
          <w:color w:val="000000" w:themeColor="text1"/>
          <w:szCs w:val="21"/>
        </w:rPr>
      </w:pPr>
    </w:p>
    <w:p w14:paraId="6D056221" w14:textId="2FF1BD59" w:rsidR="006D7393" w:rsidRPr="00F93C47" w:rsidRDefault="006D7393" w:rsidP="002F3C5F">
      <w:pPr>
        <w:rPr>
          <w:b/>
          <w:color w:val="000000" w:themeColor="text1"/>
          <w:sz w:val="28"/>
          <w:szCs w:val="28"/>
        </w:rPr>
      </w:pPr>
      <w:r w:rsidRPr="00F93C47">
        <w:rPr>
          <w:rFonts w:hint="eastAsia"/>
          <w:b/>
          <w:color w:val="000000" w:themeColor="text1"/>
          <w:sz w:val="28"/>
          <w:szCs w:val="28"/>
        </w:rPr>
        <w:t>第三节 货币需求和货币供给</w:t>
      </w:r>
    </w:p>
    <w:p w14:paraId="642EC4FC" w14:textId="7E3D4169" w:rsidR="00F774D7" w:rsidRPr="00867453" w:rsidRDefault="00F774D7" w:rsidP="002F3C5F">
      <w:pPr>
        <w:rPr>
          <w:color w:val="7030A0"/>
          <w:szCs w:val="21"/>
        </w:rPr>
      </w:pPr>
      <w:r w:rsidRPr="00867453">
        <w:rPr>
          <w:rFonts w:hint="eastAsia"/>
          <w:color w:val="7030A0"/>
          <w:szCs w:val="21"/>
        </w:rPr>
        <w:t>1.货币需求的种类及其函数表示</w:t>
      </w:r>
    </w:p>
    <w:p w14:paraId="0F034977" w14:textId="2028F30E" w:rsidR="00F774D7" w:rsidRPr="00867453" w:rsidRDefault="00F774D7" w:rsidP="002F3C5F">
      <w:pPr>
        <w:rPr>
          <w:color w:val="7030A0"/>
          <w:szCs w:val="21"/>
        </w:rPr>
      </w:pPr>
      <w:r w:rsidRPr="00867453">
        <w:rPr>
          <w:rFonts w:hint="eastAsia"/>
          <w:color w:val="7030A0"/>
          <w:szCs w:val="21"/>
        </w:rPr>
        <w:lastRenderedPageBreak/>
        <w:t>2.货币需求函数</w:t>
      </w:r>
    </w:p>
    <w:p w14:paraId="5E012CBC" w14:textId="6AD52B1D" w:rsidR="00F774D7" w:rsidRPr="00867453" w:rsidRDefault="00F774D7" w:rsidP="002F3C5F">
      <w:pPr>
        <w:rPr>
          <w:color w:val="7030A0"/>
          <w:szCs w:val="21"/>
        </w:rPr>
      </w:pPr>
      <w:r w:rsidRPr="00867453">
        <w:rPr>
          <w:rFonts w:hint="eastAsia"/>
          <w:color w:val="7030A0"/>
          <w:szCs w:val="21"/>
        </w:rPr>
        <w:t>3.</w:t>
      </w:r>
      <w:r w:rsidR="00294D55" w:rsidRPr="00867453">
        <w:rPr>
          <w:rFonts w:hint="eastAsia"/>
          <w:color w:val="7030A0"/>
          <w:szCs w:val="21"/>
        </w:rPr>
        <w:t>货币供给及其公式</w:t>
      </w:r>
    </w:p>
    <w:p w14:paraId="0EE3E0F6" w14:textId="74A70304" w:rsidR="00867453" w:rsidRDefault="00867453" w:rsidP="002F3C5F">
      <w:pPr>
        <w:rPr>
          <w:color w:val="7030A0"/>
          <w:szCs w:val="21"/>
        </w:rPr>
      </w:pPr>
      <w:r w:rsidRPr="00867453">
        <w:rPr>
          <w:rFonts w:hint="eastAsia"/>
          <w:color w:val="7030A0"/>
          <w:szCs w:val="21"/>
        </w:rPr>
        <w:t>4.货币需求、货币供给、利率、准备金率的关系</w:t>
      </w:r>
    </w:p>
    <w:p w14:paraId="462BA9B0" w14:textId="41E52A3E" w:rsidR="00ED2422" w:rsidRPr="00867453" w:rsidRDefault="00ED2422" w:rsidP="002F3C5F">
      <w:pPr>
        <w:rPr>
          <w:color w:val="7030A0"/>
          <w:szCs w:val="21"/>
        </w:rPr>
      </w:pPr>
      <w:r>
        <w:rPr>
          <w:rFonts w:hint="eastAsia"/>
          <w:color w:val="7030A0"/>
          <w:szCs w:val="21"/>
        </w:rPr>
        <w:t>5.货币（政策）乘数及其公式。</w:t>
      </w:r>
    </w:p>
    <w:p w14:paraId="67F9CB4F" w14:textId="753743BE" w:rsidR="00EF4242" w:rsidRPr="00F93C47" w:rsidRDefault="00EF4242" w:rsidP="002F3C5F">
      <w:pPr>
        <w:rPr>
          <w:b/>
          <w:color w:val="000000" w:themeColor="text1"/>
          <w:szCs w:val="21"/>
        </w:rPr>
      </w:pPr>
      <w:r w:rsidRPr="00F93C47">
        <w:rPr>
          <w:rFonts w:hint="eastAsia"/>
          <w:b/>
          <w:color w:val="000000" w:themeColor="text1"/>
          <w:szCs w:val="21"/>
        </w:rPr>
        <w:t>一、货币需求</w:t>
      </w:r>
    </w:p>
    <w:p w14:paraId="61927C43" w14:textId="4C8B9252" w:rsidR="006D7393" w:rsidRDefault="00A24679" w:rsidP="002F3C5F">
      <w:pPr>
        <w:rPr>
          <w:color w:val="000000" w:themeColor="text1"/>
          <w:szCs w:val="21"/>
        </w:rPr>
      </w:pPr>
      <w:r>
        <w:rPr>
          <w:color w:val="000000" w:themeColor="text1"/>
          <w:szCs w:val="21"/>
        </w:rPr>
        <w:t>1</w:t>
      </w:r>
      <w:r>
        <w:rPr>
          <w:rFonts w:hint="eastAsia"/>
          <w:color w:val="000000" w:themeColor="text1"/>
          <w:szCs w:val="21"/>
        </w:rPr>
        <w:t>.货币需求：</w:t>
      </w:r>
    </w:p>
    <w:p w14:paraId="2179338D" w14:textId="76F4939F" w:rsidR="00A24679" w:rsidRDefault="00A24679" w:rsidP="00A24679">
      <w:pPr>
        <w:rPr>
          <w:color w:val="000000" w:themeColor="text1"/>
          <w:szCs w:val="21"/>
        </w:rPr>
      </w:pPr>
      <w:r>
        <w:rPr>
          <w:rFonts w:hint="eastAsia"/>
          <w:color w:val="000000" w:themeColor="text1"/>
          <w:szCs w:val="21"/>
        </w:rPr>
        <w:t>①概念：</w:t>
      </w:r>
      <w:r w:rsidRPr="00A24679">
        <w:rPr>
          <w:rFonts w:hint="eastAsia"/>
          <w:color w:val="000000" w:themeColor="text1"/>
          <w:szCs w:val="21"/>
        </w:rPr>
        <w:t>指人们出于各种目的而愿意持有的货币数量</w:t>
      </w:r>
      <w:r w:rsidRPr="00A24679">
        <w:rPr>
          <w:color w:val="000000" w:themeColor="text1"/>
          <w:szCs w:val="21"/>
        </w:rPr>
        <w:t>（包含已经持有的货币数量）</w:t>
      </w:r>
      <w:r>
        <w:rPr>
          <w:rFonts w:hint="eastAsia"/>
          <w:color w:val="000000" w:themeColor="text1"/>
          <w:szCs w:val="21"/>
        </w:rPr>
        <w:t>。</w:t>
      </w:r>
    </w:p>
    <w:p w14:paraId="6957F93E" w14:textId="54F2EEFE" w:rsidR="00A24679" w:rsidRDefault="00A24679" w:rsidP="002F3C5F">
      <w:pPr>
        <w:rPr>
          <w:color w:val="000000" w:themeColor="text1"/>
          <w:szCs w:val="21"/>
        </w:rPr>
      </w:pPr>
      <w:r>
        <w:rPr>
          <w:rFonts w:hint="eastAsia"/>
          <w:color w:val="000000" w:themeColor="text1"/>
          <w:szCs w:val="21"/>
        </w:rPr>
        <w:t>②成因：</w:t>
      </w:r>
      <w:r w:rsidRPr="00A24679">
        <w:rPr>
          <w:rFonts w:hint="eastAsia"/>
          <w:color w:val="000000" w:themeColor="text1"/>
          <w:szCs w:val="21"/>
        </w:rPr>
        <w:t>凯恩斯认为，由于货币对于不确定的经济环境具有最大的适应性和灵活性，所以人们对货币具有需求。</w:t>
      </w:r>
    </w:p>
    <w:p w14:paraId="06C76EA7" w14:textId="0C01C170" w:rsidR="00A24679" w:rsidRDefault="00A24679" w:rsidP="002F3C5F">
      <w:pPr>
        <w:rPr>
          <w:color w:val="000000" w:themeColor="text1"/>
          <w:szCs w:val="21"/>
        </w:rPr>
      </w:pPr>
      <w:r>
        <w:rPr>
          <w:rFonts w:hint="eastAsia"/>
          <w:color w:val="000000" w:themeColor="text1"/>
          <w:szCs w:val="21"/>
        </w:rPr>
        <w:t>③人们持有货币的动机：</w:t>
      </w:r>
    </w:p>
    <w:p w14:paraId="3A6690B2" w14:textId="0CDFED45" w:rsidR="00A24679" w:rsidRDefault="00A24679" w:rsidP="002F3C5F">
      <w:pPr>
        <w:rPr>
          <w:color w:val="000000" w:themeColor="text1"/>
          <w:szCs w:val="21"/>
        </w:rPr>
      </w:pPr>
      <w:r>
        <w:rPr>
          <w:rFonts w:hint="eastAsia"/>
          <w:color w:val="000000" w:themeColor="text1"/>
          <w:szCs w:val="21"/>
        </w:rPr>
        <w:t>I</w:t>
      </w:r>
      <w:r>
        <w:rPr>
          <w:color w:val="000000" w:themeColor="text1"/>
          <w:szCs w:val="21"/>
        </w:rPr>
        <w:t>.</w:t>
      </w:r>
      <w:r>
        <w:rPr>
          <w:rFonts w:hint="eastAsia"/>
          <w:color w:val="000000" w:themeColor="text1"/>
          <w:szCs w:val="21"/>
        </w:rPr>
        <w:t>交易动机的货币需求</w:t>
      </w:r>
      <w:r w:rsidR="000E5035">
        <w:rPr>
          <w:rFonts w:hint="eastAsia"/>
          <w:color w:val="000000" w:themeColor="text1"/>
          <w:szCs w:val="21"/>
        </w:rPr>
        <w:t>：</w:t>
      </w:r>
    </w:p>
    <w:p w14:paraId="1BC2A6C2" w14:textId="1976A5A4" w:rsidR="000E5035" w:rsidRDefault="000E5035" w:rsidP="002F3C5F">
      <w:pPr>
        <w:rPr>
          <w:color w:val="000000" w:themeColor="text1"/>
          <w:szCs w:val="21"/>
        </w:rPr>
      </w:pPr>
      <w:r>
        <w:rPr>
          <w:color w:val="000000" w:themeColor="text1"/>
          <w:szCs w:val="21"/>
        </w:rPr>
        <w:t>i.</w:t>
      </w:r>
      <w:r>
        <w:rPr>
          <w:rFonts w:hint="eastAsia"/>
          <w:color w:val="000000" w:themeColor="text1"/>
          <w:szCs w:val="21"/>
        </w:rPr>
        <w:t>公式：</w:t>
      </w:r>
      <w:r w:rsidRPr="00C65CC8">
        <w:rPr>
          <w:color w:val="000000" w:themeColor="text1"/>
          <w:szCs w:val="21"/>
          <w:highlight w:val="yellow"/>
          <w:u w:val="single"/>
        </w:rPr>
        <w:t>L</w:t>
      </w:r>
      <w:r w:rsidRPr="00C65CC8">
        <w:rPr>
          <w:color w:val="000000" w:themeColor="text1"/>
          <w:szCs w:val="21"/>
          <w:highlight w:val="yellow"/>
          <w:u w:val="single"/>
          <w:vertAlign w:val="subscript"/>
        </w:rPr>
        <w:t>1</w:t>
      </w:r>
      <w:r w:rsidRPr="00C65CC8">
        <w:rPr>
          <w:color w:val="000000" w:themeColor="text1"/>
          <w:szCs w:val="21"/>
          <w:highlight w:val="yellow"/>
          <w:u w:val="single"/>
        </w:rPr>
        <w:t xml:space="preserve"> = f(Y)= </w:t>
      </w:r>
      <w:r w:rsidRPr="00C65CC8">
        <w:rPr>
          <w:i/>
          <w:iCs/>
          <w:color w:val="000000" w:themeColor="text1"/>
          <w:szCs w:val="21"/>
          <w:highlight w:val="yellow"/>
          <w:u w:val="single"/>
        </w:rPr>
        <w:t xml:space="preserve">k </w:t>
      </w:r>
      <w:r w:rsidRPr="00C65CC8">
        <w:rPr>
          <w:color w:val="000000" w:themeColor="text1"/>
          <w:szCs w:val="21"/>
          <w:highlight w:val="yellow"/>
          <w:u w:val="single"/>
        </w:rPr>
        <w:t>Y</w:t>
      </w:r>
    </w:p>
    <w:p w14:paraId="489574B2" w14:textId="77777777" w:rsidR="000E5035" w:rsidRDefault="000E5035" w:rsidP="002F3C5F">
      <w:pPr>
        <w:rPr>
          <w:color w:val="000000" w:themeColor="text1"/>
          <w:szCs w:val="21"/>
        </w:rPr>
      </w:pPr>
      <w:r>
        <w:rPr>
          <w:rFonts w:hint="eastAsia"/>
          <w:color w:val="000000" w:themeColor="text1"/>
          <w:szCs w:val="21"/>
        </w:rPr>
        <w:t>i</w:t>
      </w:r>
      <w:r>
        <w:rPr>
          <w:color w:val="000000" w:themeColor="text1"/>
          <w:szCs w:val="21"/>
        </w:rPr>
        <w:t>i.</w:t>
      </w:r>
      <w:r>
        <w:rPr>
          <w:rFonts w:hint="eastAsia"/>
          <w:color w:val="000000" w:themeColor="text1"/>
          <w:szCs w:val="21"/>
        </w:rPr>
        <w:t>图像：</w:t>
      </w:r>
    </w:p>
    <w:p w14:paraId="2199B8A6" w14:textId="361F8B40" w:rsidR="000E5035" w:rsidRDefault="000E5035" w:rsidP="002F3C5F">
      <w:pPr>
        <w:rPr>
          <w:color w:val="000000" w:themeColor="text1"/>
          <w:szCs w:val="21"/>
        </w:rPr>
      </w:pPr>
      <w:r w:rsidRPr="000E5035">
        <w:rPr>
          <w:noProof/>
        </w:rPr>
        <w:drawing>
          <wp:inline distT="0" distB="0" distL="0" distR="0" wp14:anchorId="2DE72FA8" wp14:editId="46DFE3EE">
            <wp:extent cx="2923403" cy="19126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4679" cy="1926539"/>
                    </a:xfrm>
                    <a:prstGeom prst="rect">
                      <a:avLst/>
                    </a:prstGeom>
                  </pic:spPr>
                </pic:pic>
              </a:graphicData>
            </a:graphic>
          </wp:inline>
        </w:drawing>
      </w:r>
    </w:p>
    <w:p w14:paraId="52F82F4A" w14:textId="059E257F" w:rsidR="00A24679" w:rsidRDefault="00A24679" w:rsidP="002F3C5F">
      <w:pPr>
        <w:rPr>
          <w:color w:val="000000" w:themeColor="text1"/>
          <w:szCs w:val="21"/>
        </w:rPr>
      </w:pPr>
      <w:r>
        <w:rPr>
          <w:rFonts w:hint="eastAsia"/>
          <w:color w:val="000000" w:themeColor="text1"/>
          <w:szCs w:val="21"/>
        </w:rPr>
        <w:t>I</w:t>
      </w:r>
      <w:r>
        <w:rPr>
          <w:color w:val="000000" w:themeColor="text1"/>
          <w:szCs w:val="21"/>
        </w:rPr>
        <w:t>I,</w:t>
      </w:r>
      <w:r>
        <w:rPr>
          <w:rFonts w:hint="eastAsia"/>
          <w:color w:val="000000" w:themeColor="text1"/>
          <w:szCs w:val="21"/>
        </w:rPr>
        <w:t>预防动机的货币需求</w:t>
      </w:r>
      <w:r w:rsidR="000E5035">
        <w:rPr>
          <w:rFonts w:hint="eastAsia"/>
          <w:color w:val="000000" w:themeColor="text1"/>
          <w:szCs w:val="21"/>
        </w:rPr>
        <w:t>：</w:t>
      </w:r>
    </w:p>
    <w:p w14:paraId="1F1119CF" w14:textId="6D788874" w:rsidR="000E5035" w:rsidRDefault="000E5035" w:rsidP="002F3C5F">
      <w:pPr>
        <w:rPr>
          <w:color w:val="000000" w:themeColor="text1"/>
          <w:szCs w:val="21"/>
        </w:rPr>
      </w:pPr>
      <w:r>
        <w:rPr>
          <w:rFonts w:hint="eastAsia"/>
          <w:color w:val="000000" w:themeColor="text1"/>
          <w:szCs w:val="21"/>
        </w:rPr>
        <w:t>i</w:t>
      </w:r>
      <w:r>
        <w:rPr>
          <w:color w:val="000000" w:themeColor="text1"/>
          <w:szCs w:val="21"/>
        </w:rPr>
        <w:t>.</w:t>
      </w:r>
      <w:r>
        <w:rPr>
          <w:rFonts w:hint="eastAsia"/>
          <w:color w:val="000000" w:themeColor="text1"/>
          <w:szCs w:val="21"/>
        </w:rPr>
        <w:t>公式：</w:t>
      </w:r>
      <w:r w:rsidRPr="00C65CC8">
        <w:rPr>
          <w:color w:val="000000" w:themeColor="text1"/>
          <w:szCs w:val="21"/>
          <w:highlight w:val="yellow"/>
          <w:u w:val="single"/>
        </w:rPr>
        <w:t>L</w:t>
      </w:r>
      <w:r w:rsidRPr="00C65CC8">
        <w:rPr>
          <w:color w:val="000000" w:themeColor="text1"/>
          <w:szCs w:val="21"/>
          <w:highlight w:val="yellow"/>
          <w:u w:val="single"/>
          <w:vertAlign w:val="subscript"/>
        </w:rPr>
        <w:t>1</w:t>
      </w:r>
      <w:r w:rsidRPr="00C65CC8">
        <w:rPr>
          <w:color w:val="000000" w:themeColor="text1"/>
          <w:szCs w:val="21"/>
          <w:highlight w:val="yellow"/>
          <w:u w:val="single"/>
        </w:rPr>
        <w:t xml:space="preserve"> = f(Y)= </w:t>
      </w:r>
      <w:r w:rsidRPr="00C65CC8">
        <w:rPr>
          <w:i/>
          <w:iCs/>
          <w:color w:val="000000" w:themeColor="text1"/>
          <w:szCs w:val="21"/>
          <w:highlight w:val="yellow"/>
          <w:u w:val="single"/>
        </w:rPr>
        <w:t xml:space="preserve">k </w:t>
      </w:r>
      <w:r w:rsidRPr="00C65CC8">
        <w:rPr>
          <w:color w:val="000000" w:themeColor="text1"/>
          <w:szCs w:val="21"/>
          <w:highlight w:val="yellow"/>
          <w:u w:val="single"/>
        </w:rPr>
        <w:t>Y</w:t>
      </w:r>
    </w:p>
    <w:p w14:paraId="7FBC2C9D" w14:textId="0DEF5231" w:rsidR="000E5035" w:rsidRDefault="000E5035" w:rsidP="002F3C5F">
      <w:pPr>
        <w:rPr>
          <w:color w:val="000000" w:themeColor="text1"/>
          <w:szCs w:val="21"/>
        </w:rPr>
      </w:pPr>
      <w:r>
        <w:rPr>
          <w:color w:val="000000" w:themeColor="text1"/>
          <w:szCs w:val="21"/>
        </w:rPr>
        <w:t>ii.</w:t>
      </w:r>
      <w:r>
        <w:rPr>
          <w:rFonts w:hint="eastAsia"/>
          <w:color w:val="000000" w:themeColor="text1"/>
          <w:szCs w:val="21"/>
        </w:rPr>
        <w:t>图像：</w:t>
      </w:r>
    </w:p>
    <w:p w14:paraId="00BF7C00" w14:textId="2E91C9A4" w:rsidR="000E5035" w:rsidRDefault="000E5035" w:rsidP="002F3C5F">
      <w:pPr>
        <w:rPr>
          <w:color w:val="000000" w:themeColor="text1"/>
          <w:szCs w:val="21"/>
        </w:rPr>
      </w:pPr>
      <w:r w:rsidRPr="000E5035">
        <w:rPr>
          <w:noProof/>
        </w:rPr>
        <w:drawing>
          <wp:inline distT="0" distB="0" distL="0" distR="0" wp14:anchorId="3097AB2B" wp14:editId="458E4F90">
            <wp:extent cx="2923403" cy="19126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4679" cy="1926539"/>
                    </a:xfrm>
                    <a:prstGeom prst="rect">
                      <a:avLst/>
                    </a:prstGeom>
                  </pic:spPr>
                </pic:pic>
              </a:graphicData>
            </a:graphic>
          </wp:inline>
        </w:drawing>
      </w:r>
    </w:p>
    <w:p w14:paraId="43286FBC" w14:textId="6002221F" w:rsidR="0040553C" w:rsidRDefault="00A24679" w:rsidP="002F3C5F">
      <w:pPr>
        <w:rPr>
          <w:color w:val="000000" w:themeColor="text1"/>
          <w:szCs w:val="21"/>
        </w:rPr>
      </w:pPr>
      <w:r>
        <w:rPr>
          <w:rFonts w:hint="eastAsia"/>
          <w:color w:val="000000" w:themeColor="text1"/>
          <w:szCs w:val="21"/>
        </w:rPr>
        <w:t>I</w:t>
      </w:r>
      <w:r>
        <w:rPr>
          <w:color w:val="000000" w:themeColor="text1"/>
          <w:szCs w:val="21"/>
        </w:rPr>
        <w:t>II.</w:t>
      </w:r>
      <w:r>
        <w:rPr>
          <w:rFonts w:hint="eastAsia"/>
          <w:color w:val="000000" w:themeColor="text1"/>
          <w:szCs w:val="21"/>
        </w:rPr>
        <w:t>投机动机的货币需求</w:t>
      </w:r>
      <w:r w:rsidR="000E5035">
        <w:rPr>
          <w:rFonts w:hint="eastAsia"/>
          <w:color w:val="000000" w:themeColor="text1"/>
          <w:szCs w:val="21"/>
        </w:rPr>
        <w:t>：</w:t>
      </w:r>
    </w:p>
    <w:p w14:paraId="4CE3F174" w14:textId="4A2B9DF5" w:rsidR="000E5035" w:rsidRDefault="000E5035" w:rsidP="002F3C5F">
      <w:pPr>
        <w:rPr>
          <w:color w:val="000000" w:themeColor="text1"/>
          <w:szCs w:val="21"/>
        </w:rPr>
      </w:pPr>
      <w:r>
        <w:rPr>
          <w:color w:val="000000" w:themeColor="text1"/>
          <w:szCs w:val="21"/>
        </w:rPr>
        <w:t>i.</w:t>
      </w:r>
      <w:r>
        <w:rPr>
          <w:rFonts w:hint="eastAsia"/>
          <w:color w:val="000000" w:themeColor="text1"/>
          <w:szCs w:val="21"/>
        </w:rPr>
        <w:t>公式：</w:t>
      </w:r>
      <w:r w:rsidRPr="00C65CC8">
        <w:rPr>
          <w:color w:val="000000" w:themeColor="text1"/>
          <w:szCs w:val="21"/>
          <w:highlight w:val="yellow"/>
          <w:u w:val="single"/>
        </w:rPr>
        <w:t xml:space="preserve">L </w:t>
      </w:r>
      <w:r w:rsidRPr="00C65CC8">
        <w:rPr>
          <w:color w:val="000000" w:themeColor="text1"/>
          <w:szCs w:val="21"/>
          <w:highlight w:val="yellow"/>
          <w:u w:val="single"/>
          <w:vertAlign w:val="subscript"/>
        </w:rPr>
        <w:t xml:space="preserve">2 </w:t>
      </w:r>
      <w:r w:rsidRPr="00C65CC8">
        <w:rPr>
          <w:color w:val="000000" w:themeColor="text1"/>
          <w:szCs w:val="21"/>
          <w:highlight w:val="yellow"/>
          <w:u w:val="single"/>
        </w:rPr>
        <w:t>= f(r)= -hr</w:t>
      </w:r>
      <w:r w:rsidR="006C3A25" w:rsidRPr="00C65CC8">
        <w:rPr>
          <w:rFonts w:hint="eastAsia"/>
          <w:color w:val="000000" w:themeColor="text1"/>
          <w:szCs w:val="21"/>
          <w:highlight w:val="yellow"/>
          <w:u w:val="single"/>
        </w:rPr>
        <w:t>（L</w:t>
      </w:r>
      <w:r w:rsidR="00F037FB" w:rsidRPr="00C65CC8">
        <w:rPr>
          <w:color w:val="000000" w:themeColor="text1"/>
          <w:szCs w:val="21"/>
          <w:highlight w:val="yellow"/>
          <w:u w:val="single"/>
          <w:vertAlign w:val="subscript"/>
        </w:rPr>
        <w:t>2</w:t>
      </w:r>
      <w:r w:rsidR="00F037FB" w:rsidRPr="00C65CC8">
        <w:rPr>
          <w:rFonts w:hint="eastAsia"/>
          <w:color w:val="000000" w:themeColor="text1"/>
          <w:szCs w:val="21"/>
          <w:highlight w:val="yellow"/>
          <w:u w:val="single"/>
        </w:rPr>
        <w:t>代表投机动机，</w:t>
      </w:r>
      <w:r w:rsidR="006C3A25" w:rsidRPr="00C65CC8">
        <w:rPr>
          <w:color w:val="000000" w:themeColor="text1"/>
          <w:szCs w:val="21"/>
          <w:highlight w:val="yellow"/>
          <w:u w:val="single"/>
        </w:rPr>
        <w:t>r</w:t>
      </w:r>
      <w:r w:rsidR="006C3A25" w:rsidRPr="00C65CC8">
        <w:rPr>
          <w:rFonts w:hint="eastAsia"/>
          <w:color w:val="000000" w:themeColor="text1"/>
          <w:szCs w:val="21"/>
          <w:highlight w:val="yellow"/>
          <w:u w:val="single"/>
        </w:rPr>
        <w:t>代表利率）</w:t>
      </w:r>
    </w:p>
    <w:p w14:paraId="274AB200" w14:textId="68CFA85F" w:rsidR="000E5035" w:rsidRDefault="000E5035" w:rsidP="002F3C5F">
      <w:pPr>
        <w:rPr>
          <w:color w:val="000000" w:themeColor="text1"/>
          <w:szCs w:val="21"/>
        </w:rPr>
      </w:pPr>
      <w:r>
        <w:rPr>
          <w:rFonts w:hint="eastAsia"/>
          <w:color w:val="000000" w:themeColor="text1"/>
          <w:szCs w:val="21"/>
        </w:rPr>
        <w:t>i</w:t>
      </w:r>
      <w:r>
        <w:rPr>
          <w:color w:val="000000" w:themeColor="text1"/>
          <w:szCs w:val="21"/>
        </w:rPr>
        <w:t>i.</w:t>
      </w:r>
      <w:r w:rsidRPr="000E5035">
        <w:rPr>
          <w:rFonts w:hint="eastAsia"/>
          <w:color w:val="000000" w:themeColor="text1"/>
          <w:szCs w:val="21"/>
        </w:rPr>
        <w:t>图像：</w:t>
      </w:r>
    </w:p>
    <w:p w14:paraId="2BCEE344" w14:textId="5372A936" w:rsidR="000E5035" w:rsidRDefault="000E5035" w:rsidP="002F3C5F">
      <w:pPr>
        <w:rPr>
          <w:color w:val="000000" w:themeColor="text1"/>
          <w:szCs w:val="21"/>
        </w:rPr>
      </w:pPr>
      <w:r w:rsidRPr="000E5035">
        <w:rPr>
          <w:noProof/>
        </w:rPr>
        <w:lastRenderedPageBreak/>
        <w:drawing>
          <wp:inline distT="0" distB="0" distL="0" distR="0" wp14:anchorId="10D14205" wp14:editId="1ABAFC2B">
            <wp:extent cx="3448816" cy="2209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8719" cy="2228960"/>
                    </a:xfrm>
                    <a:prstGeom prst="rect">
                      <a:avLst/>
                    </a:prstGeom>
                  </pic:spPr>
                </pic:pic>
              </a:graphicData>
            </a:graphic>
          </wp:inline>
        </w:drawing>
      </w:r>
    </w:p>
    <w:p w14:paraId="6A8B5B76" w14:textId="1429A2BA" w:rsidR="00860CDB" w:rsidRPr="00860CDB" w:rsidRDefault="00860CDB" w:rsidP="00860CDB">
      <w:pPr>
        <w:rPr>
          <w:color w:val="00B050"/>
          <w:szCs w:val="21"/>
        </w:rPr>
      </w:pPr>
      <w:r w:rsidRPr="00860CDB">
        <w:rPr>
          <w:rFonts w:hint="eastAsia"/>
          <w:color w:val="00B050"/>
          <w:szCs w:val="21"/>
        </w:rPr>
        <w:t>#这里需要对投机动机与利率的关系做一定的说明：</w:t>
      </w:r>
    </w:p>
    <w:p w14:paraId="7F40BF0A" w14:textId="62AAB332" w:rsidR="00860CDB" w:rsidRDefault="00860CDB" w:rsidP="00860CDB">
      <w:pPr>
        <w:rPr>
          <w:color w:val="00B050"/>
          <w:szCs w:val="21"/>
        </w:rPr>
      </w:pPr>
      <w:r w:rsidRPr="00860CDB">
        <w:rPr>
          <w:rFonts w:hint="eastAsia"/>
          <w:color w:val="00B050"/>
          <w:szCs w:val="21"/>
        </w:rPr>
        <w:t>①</w:t>
      </w:r>
      <w:r w:rsidRPr="00860CDB">
        <w:rPr>
          <w:color w:val="00B050"/>
          <w:szCs w:val="21"/>
        </w:rPr>
        <w:t>在说明货币的投机需求时，涉及的利率都是复利和贴现率。凯恩斯分析中涉及真正的市场化利率（复利）</w:t>
      </w:r>
      <w:r w:rsidR="00EF4242">
        <w:rPr>
          <w:color w:val="00B050"/>
          <w:szCs w:val="21"/>
        </w:rPr>
        <w:br/>
      </w:r>
      <w:r w:rsidR="00EF4242">
        <w:rPr>
          <w:rFonts w:hint="eastAsia"/>
          <w:color w:val="00B050"/>
          <w:szCs w:val="21"/>
        </w:rPr>
        <w:t>复利：</w:t>
      </w:r>
      <w:r w:rsidR="00EF4242" w:rsidRPr="00EF4242">
        <w:rPr>
          <w:rFonts w:hint="eastAsia"/>
          <w:color w:val="00B050"/>
          <w:szCs w:val="21"/>
        </w:rPr>
        <w:t>它的利息要并入本金中重复计息。复利就是复合利息，它是指每年的收益还可以产生收益，具体是将整个借贷期限分割为若干段，前一段按本金计算出的利息要加入到本金中，形成增大了的本金，作为下一段计算利息的本金基数，直到每一段的利息都计算出来，加总之后，就得出整个借贷期内的利息，简单来说就是俗称的利滚利。</w:t>
      </w:r>
    </w:p>
    <w:p w14:paraId="39EBB2FF" w14:textId="15413594" w:rsidR="00EF4242" w:rsidRDefault="00EF4242" w:rsidP="00860CDB">
      <w:pPr>
        <w:rPr>
          <w:color w:val="00B050"/>
          <w:szCs w:val="21"/>
        </w:rPr>
      </w:pPr>
      <w:r>
        <w:rPr>
          <w:rFonts w:hint="eastAsia"/>
          <w:color w:val="00B050"/>
          <w:szCs w:val="21"/>
        </w:rPr>
        <w:t>贴现：</w:t>
      </w:r>
      <w:r w:rsidRPr="00EF4242">
        <w:rPr>
          <w:rFonts w:hint="eastAsia"/>
          <w:color w:val="00B050"/>
          <w:szCs w:val="21"/>
        </w:rPr>
        <w:t>指银行承兑汇票的持票人在汇票到期日前，为了取得资金，贴付一定利息将票据权利转让给银行的票据行为，是银行向持票人融通资金的一种方式。</w:t>
      </w:r>
    </w:p>
    <w:p w14:paraId="01B13A26" w14:textId="7091C09B" w:rsidR="00EF4242" w:rsidRPr="00860CDB" w:rsidRDefault="00EF4242" w:rsidP="00860CDB">
      <w:pPr>
        <w:rPr>
          <w:color w:val="00B050"/>
          <w:szCs w:val="21"/>
        </w:rPr>
      </w:pPr>
      <w:r>
        <w:rPr>
          <w:rFonts w:hint="eastAsia"/>
          <w:color w:val="00B050"/>
          <w:szCs w:val="21"/>
        </w:rPr>
        <w:t>贴现率：</w:t>
      </w:r>
      <w:r w:rsidRPr="00EF4242">
        <w:rPr>
          <w:rFonts w:hint="eastAsia"/>
          <w:color w:val="00B050"/>
          <w:szCs w:val="21"/>
        </w:rPr>
        <w:t>贴现率又称门槛比率</w:t>
      </w:r>
      <w:r w:rsidRPr="00EF4242">
        <w:rPr>
          <w:color w:val="00B050"/>
          <w:szCs w:val="21"/>
        </w:rPr>
        <w:t>，是指商业银行办理票据贴现业务时，按一定的利率计算利息，这种利率即为贴现率，它是票据贴现者获得资金的价格。常用于票据贴现。企业所有的应收票据，在到期前需要资金周转时，可用票据向银行申请贴现或借款。银行同意时，按一定的利率从票据面值中扣除贴现或借款日到票据到期日止的利息，而付给余额。贴现率的高低，主要根据金融市场利率来决定。</w:t>
      </w:r>
    </w:p>
    <w:p w14:paraId="71EDE887" w14:textId="72D01354" w:rsidR="00860CDB" w:rsidRPr="00860CDB" w:rsidRDefault="00860CDB" w:rsidP="00860CDB">
      <w:pPr>
        <w:rPr>
          <w:color w:val="00B050"/>
          <w:szCs w:val="21"/>
        </w:rPr>
      </w:pPr>
      <w:r w:rsidRPr="00860CDB">
        <w:rPr>
          <w:rFonts w:hint="eastAsia"/>
          <w:color w:val="00B050"/>
          <w:szCs w:val="21"/>
        </w:rPr>
        <w:t>②</w:t>
      </w:r>
      <w:r w:rsidRPr="00860CDB">
        <w:rPr>
          <w:color w:val="00B050"/>
          <w:szCs w:val="21"/>
        </w:rPr>
        <w:t>由于放弃一部分手中的货币就等于丧失了一定的灵活性，所以，</w:t>
      </w:r>
      <w:r w:rsidRPr="00BA63B1">
        <w:rPr>
          <w:color w:val="00B050"/>
          <w:szCs w:val="21"/>
          <w:u w:val="single"/>
        </w:rPr>
        <w:t>凯恩斯把利率看作失去一定量货币（灵活性）而获得的代价，或者为得到一定量货币所必须支付的代价</w:t>
      </w:r>
      <w:r w:rsidRPr="00860CDB">
        <w:rPr>
          <w:color w:val="00B050"/>
          <w:szCs w:val="21"/>
        </w:rPr>
        <w:t>。</w:t>
      </w:r>
    </w:p>
    <w:p w14:paraId="70D26FA1" w14:textId="336C82F9" w:rsidR="00860CDB" w:rsidRPr="00860CDB" w:rsidRDefault="00860CDB" w:rsidP="00860CDB">
      <w:pPr>
        <w:rPr>
          <w:color w:val="00B050"/>
          <w:szCs w:val="21"/>
        </w:rPr>
      </w:pPr>
      <w:r w:rsidRPr="00860CDB">
        <w:rPr>
          <w:rFonts w:hint="eastAsia"/>
          <w:color w:val="00B050"/>
          <w:szCs w:val="21"/>
        </w:rPr>
        <w:t>③</w:t>
      </w:r>
      <w:r w:rsidRPr="00860CDB">
        <w:rPr>
          <w:color w:val="00B050"/>
          <w:szCs w:val="21"/>
        </w:rPr>
        <w:t>从西方国家发行和交易债券的规则看，投机性货币需求与利率是呈现反向变化的。</w:t>
      </w:r>
    </w:p>
    <w:p w14:paraId="5519E0DB" w14:textId="774CB271" w:rsidR="000E5035" w:rsidRPr="00F60CE7" w:rsidRDefault="0072409A" w:rsidP="002F3C5F">
      <w:pPr>
        <w:rPr>
          <w:color w:val="FF0000"/>
          <w:szCs w:val="21"/>
          <w:u w:val="single"/>
        </w:rPr>
      </w:pPr>
      <w:r w:rsidRPr="00F60CE7">
        <w:rPr>
          <w:rFonts w:hint="eastAsia"/>
          <w:color w:val="FF0000"/>
          <w:szCs w:val="21"/>
          <w:u w:val="single"/>
        </w:rPr>
        <w:t>2.“流动性陷阱”（“凯恩斯陷阱”）：</w:t>
      </w:r>
    </w:p>
    <w:p w14:paraId="5466A0E5" w14:textId="3A26AFDD" w:rsidR="0072409A" w:rsidRPr="00F60CE7" w:rsidRDefault="0072409A" w:rsidP="002F3C5F">
      <w:pPr>
        <w:rPr>
          <w:color w:val="000000" w:themeColor="text1"/>
          <w:szCs w:val="21"/>
          <w:u w:val="single"/>
        </w:rPr>
      </w:pPr>
      <w:r w:rsidRPr="00F60CE7">
        <w:rPr>
          <w:rFonts w:hint="eastAsia"/>
          <w:color w:val="000000" w:themeColor="text1"/>
          <w:szCs w:val="21"/>
          <w:u w:val="single"/>
        </w:rPr>
        <w:t>①概念：指利率水平较低、证券市场的获利空间较大时，人们对货币的流动性偏好趋于无限大的现象，也称凯恩斯陷阱。</w:t>
      </w:r>
    </w:p>
    <w:p w14:paraId="7935946A" w14:textId="40EEA1F7" w:rsidR="00E07CC4" w:rsidRDefault="00E07CC4" w:rsidP="002F3C5F">
      <w:pPr>
        <w:rPr>
          <w:color w:val="00B050"/>
          <w:szCs w:val="21"/>
        </w:rPr>
      </w:pPr>
      <w:r w:rsidRPr="00E07CC4">
        <w:rPr>
          <w:rFonts w:hint="eastAsia"/>
          <w:color w:val="00B050"/>
          <w:szCs w:val="21"/>
        </w:rPr>
        <w:t>流动性：</w:t>
      </w:r>
      <w:r w:rsidR="007D55D3" w:rsidRPr="007D55D3">
        <w:rPr>
          <w:rFonts w:hint="eastAsia"/>
          <w:color w:val="00B050"/>
          <w:szCs w:val="21"/>
        </w:rPr>
        <w:t>流动性的直接含义是指企业资产变现速度或变现能力，所谓资金流动性是指企业流动资产或营运资金数额及其在总资产中所占比重的大小；其延伸含义，则是指企业同期流动资产与流动负债之间的对比关系，即短期偿付能力，流动比率愈高，营运资金愈充足，短期偿债能力也就愈强。由于企业现存债务无论其偿还期限多长，一般只有到期才须偿还，偿付期限愈接近，偿债压力愈大。因此，企业拥有充足的变现力很强的营运资金，是其能够顺利履行到期偿付义务的安全保障。</w:t>
      </w:r>
    </w:p>
    <w:p w14:paraId="1AA38B6D" w14:textId="55B35069" w:rsidR="00E53138" w:rsidRPr="00E53138" w:rsidRDefault="00E53138" w:rsidP="00E53138">
      <w:pPr>
        <w:rPr>
          <w:color w:val="00B050"/>
          <w:szCs w:val="21"/>
        </w:rPr>
      </w:pPr>
      <w:r>
        <w:rPr>
          <w:rFonts w:hint="eastAsia"/>
          <w:color w:val="00B050"/>
          <w:szCs w:val="21"/>
        </w:rPr>
        <w:t>#债券：</w:t>
      </w:r>
      <w:r w:rsidRPr="00E53138">
        <w:rPr>
          <w:rFonts w:hint="eastAsia"/>
          <w:color w:val="00B050"/>
          <w:szCs w:val="21"/>
        </w:rPr>
        <w:t>债券</w:t>
      </w:r>
      <w:r w:rsidRPr="00E53138">
        <w:rPr>
          <w:color w:val="00B050"/>
          <w:szCs w:val="21"/>
        </w:rPr>
        <w:t>是政府、金融机构、工商企业等机构直接向社会借债筹措资金时，向投资者发行，承诺按一定利率支付利息并按约定条件偿还本金的债权债务凭证。债券的本质是债的证明书，具有法律效力。债券购买者与发行者之间是一种债权债务关系，债券发行人即债务人，投资者即债权人。最常见的债券为定息债券、浮息债券以及零息债券。</w:t>
      </w:r>
    </w:p>
    <w:p w14:paraId="1DC84BBC" w14:textId="4CBEFB16" w:rsidR="00E53138" w:rsidRDefault="00E53138" w:rsidP="00E53138">
      <w:pPr>
        <w:rPr>
          <w:color w:val="00B050"/>
          <w:szCs w:val="21"/>
        </w:rPr>
      </w:pPr>
      <w:r w:rsidRPr="00E53138">
        <w:rPr>
          <w:rFonts w:hint="eastAsia"/>
          <w:color w:val="00B050"/>
          <w:szCs w:val="21"/>
        </w:rPr>
        <w:t>与银行信贷不同的是，债券是一种直接债务关系。银行信贷通过存款人——银行，银行——贷款人形成间接的债务关系。债券不论何种形式，大都可以在市场上进行买卖，并因此形成</w:t>
      </w:r>
      <w:r w:rsidRPr="00E53138">
        <w:rPr>
          <w:rFonts w:hint="eastAsia"/>
          <w:color w:val="00B050"/>
          <w:szCs w:val="21"/>
        </w:rPr>
        <w:lastRenderedPageBreak/>
        <w:t>了债券市场。</w:t>
      </w:r>
    </w:p>
    <w:p w14:paraId="20DB5AAF" w14:textId="133D7DCD" w:rsidR="003A02EA" w:rsidRDefault="0046441B" w:rsidP="002F3C5F">
      <w:pPr>
        <w:rPr>
          <w:color w:val="00B050"/>
          <w:szCs w:val="21"/>
        </w:rPr>
      </w:pPr>
      <w:r>
        <w:rPr>
          <w:rFonts w:hint="eastAsia"/>
          <w:color w:val="00B050"/>
          <w:szCs w:val="21"/>
        </w:rPr>
        <w:t>#</w:t>
      </w:r>
      <w:r w:rsidR="003A02EA">
        <w:rPr>
          <w:rFonts w:hint="eastAsia"/>
          <w:color w:val="00B050"/>
          <w:szCs w:val="21"/>
        </w:rPr>
        <w:t>货币层次：</w:t>
      </w:r>
    </w:p>
    <w:p w14:paraId="57210AFC" w14:textId="364101C2" w:rsidR="00C87B06" w:rsidRDefault="00C87B06" w:rsidP="002F3C5F">
      <w:pPr>
        <w:rPr>
          <w:color w:val="00B050"/>
          <w:szCs w:val="21"/>
        </w:rPr>
      </w:pPr>
      <w:r>
        <w:rPr>
          <w:rFonts w:hint="eastAsia"/>
          <w:color w:val="00B050"/>
          <w:szCs w:val="21"/>
        </w:rPr>
        <w:t>①分类：</w:t>
      </w:r>
    </w:p>
    <w:p w14:paraId="24A6AC4E" w14:textId="5BBC0538" w:rsidR="003A02EA" w:rsidRDefault="003A02EA" w:rsidP="002F3C5F">
      <w:pPr>
        <w:rPr>
          <w:color w:val="00B050"/>
          <w:szCs w:val="21"/>
        </w:rPr>
      </w:pPr>
      <w:r>
        <w:rPr>
          <w:color w:val="00B050"/>
          <w:szCs w:val="21"/>
        </w:rPr>
        <w:t>M0</w:t>
      </w:r>
      <w:r>
        <w:rPr>
          <w:rFonts w:hint="eastAsia"/>
          <w:color w:val="00B050"/>
          <w:szCs w:val="21"/>
        </w:rPr>
        <w:t>=现金</w:t>
      </w:r>
    </w:p>
    <w:p w14:paraId="584740BD" w14:textId="49C46741" w:rsidR="003A02EA" w:rsidRDefault="003A02EA" w:rsidP="002F3C5F">
      <w:pPr>
        <w:rPr>
          <w:color w:val="00B050"/>
          <w:szCs w:val="21"/>
        </w:rPr>
      </w:pPr>
      <w:r>
        <w:rPr>
          <w:rFonts w:hint="eastAsia"/>
          <w:color w:val="00B050"/>
          <w:szCs w:val="21"/>
        </w:rPr>
        <w:t>M</w:t>
      </w:r>
      <w:r>
        <w:rPr>
          <w:color w:val="00B050"/>
          <w:szCs w:val="21"/>
        </w:rPr>
        <w:t>1</w:t>
      </w:r>
      <w:r>
        <w:rPr>
          <w:rFonts w:hint="eastAsia"/>
          <w:color w:val="00B050"/>
          <w:szCs w:val="21"/>
        </w:rPr>
        <w:t>=</w:t>
      </w:r>
      <w:r>
        <w:rPr>
          <w:color w:val="00B050"/>
          <w:szCs w:val="21"/>
        </w:rPr>
        <w:t>M0+</w:t>
      </w:r>
      <w:r>
        <w:rPr>
          <w:rFonts w:hint="eastAsia"/>
          <w:color w:val="00B050"/>
          <w:szCs w:val="21"/>
        </w:rPr>
        <w:t>企业短期存款</w:t>
      </w:r>
      <w:r w:rsidR="00E6525F">
        <w:rPr>
          <w:rFonts w:hint="eastAsia"/>
          <w:color w:val="00B050"/>
          <w:szCs w:val="21"/>
        </w:rPr>
        <w:t>（替代现金使用，虚拟货币属于短期存款）</w:t>
      </w:r>
    </w:p>
    <w:p w14:paraId="00A0DBE3" w14:textId="1CA67929" w:rsidR="003A02EA" w:rsidRDefault="003A02EA" w:rsidP="002F3C5F">
      <w:pPr>
        <w:rPr>
          <w:color w:val="00B050"/>
          <w:szCs w:val="21"/>
        </w:rPr>
      </w:pPr>
      <w:r>
        <w:rPr>
          <w:rFonts w:hint="eastAsia"/>
          <w:color w:val="00B050"/>
          <w:szCs w:val="21"/>
        </w:rPr>
        <w:t>M</w:t>
      </w:r>
      <w:r>
        <w:rPr>
          <w:color w:val="00B050"/>
          <w:szCs w:val="21"/>
        </w:rPr>
        <w:t>2</w:t>
      </w:r>
      <w:r>
        <w:rPr>
          <w:rFonts w:hint="eastAsia"/>
          <w:color w:val="00B050"/>
          <w:szCs w:val="21"/>
        </w:rPr>
        <w:t>=</w:t>
      </w:r>
      <w:r>
        <w:rPr>
          <w:color w:val="00B050"/>
          <w:szCs w:val="21"/>
        </w:rPr>
        <w:t>M1</w:t>
      </w:r>
      <w:r>
        <w:rPr>
          <w:rFonts w:hint="eastAsia"/>
          <w:color w:val="00B050"/>
          <w:szCs w:val="21"/>
        </w:rPr>
        <w:t>+企业长期存款+居民储蓄存款</w:t>
      </w:r>
    </w:p>
    <w:p w14:paraId="6CE7FC0F" w14:textId="7121D6D5" w:rsidR="003A02EA" w:rsidRDefault="003A02EA" w:rsidP="002F3C5F">
      <w:pPr>
        <w:rPr>
          <w:color w:val="00B050"/>
          <w:szCs w:val="21"/>
        </w:rPr>
      </w:pPr>
      <w:r>
        <w:rPr>
          <w:color w:val="00B050"/>
          <w:szCs w:val="21"/>
        </w:rPr>
        <w:t>M3</w:t>
      </w:r>
      <w:r>
        <w:rPr>
          <w:rFonts w:hint="eastAsia"/>
          <w:color w:val="00B050"/>
          <w:szCs w:val="21"/>
        </w:rPr>
        <w:t>=</w:t>
      </w:r>
      <w:r>
        <w:rPr>
          <w:color w:val="00B050"/>
          <w:szCs w:val="21"/>
        </w:rPr>
        <w:t>M2</w:t>
      </w:r>
      <w:r>
        <w:rPr>
          <w:rFonts w:hint="eastAsia"/>
          <w:color w:val="00B050"/>
          <w:szCs w:val="21"/>
        </w:rPr>
        <w:t>+各类短期债券</w:t>
      </w:r>
    </w:p>
    <w:p w14:paraId="23338709" w14:textId="3563638B" w:rsidR="003A02EA" w:rsidRDefault="003A02EA" w:rsidP="002F3C5F">
      <w:pPr>
        <w:rPr>
          <w:color w:val="00B050"/>
          <w:szCs w:val="21"/>
        </w:rPr>
      </w:pPr>
      <w:r>
        <w:rPr>
          <w:rFonts w:hint="eastAsia"/>
          <w:color w:val="00B050"/>
          <w:szCs w:val="21"/>
        </w:rPr>
        <w:t>M</w:t>
      </w:r>
      <w:r>
        <w:rPr>
          <w:color w:val="00B050"/>
          <w:szCs w:val="21"/>
        </w:rPr>
        <w:t>4</w:t>
      </w:r>
      <w:r>
        <w:rPr>
          <w:rFonts w:hint="eastAsia"/>
          <w:color w:val="00B050"/>
          <w:szCs w:val="21"/>
        </w:rPr>
        <w:t>=</w:t>
      </w:r>
      <w:r>
        <w:rPr>
          <w:color w:val="00B050"/>
          <w:szCs w:val="21"/>
        </w:rPr>
        <w:t>M3</w:t>
      </w:r>
      <w:r>
        <w:rPr>
          <w:rFonts w:hint="eastAsia"/>
          <w:color w:val="00B050"/>
          <w:szCs w:val="21"/>
        </w:rPr>
        <w:t>+</w:t>
      </w:r>
      <w:r w:rsidR="00A840E1">
        <w:rPr>
          <w:rFonts w:hint="eastAsia"/>
          <w:color w:val="00B050"/>
          <w:szCs w:val="21"/>
        </w:rPr>
        <w:t>各类长期</w:t>
      </w:r>
      <w:r w:rsidR="00E53138">
        <w:rPr>
          <w:rFonts w:hint="eastAsia"/>
          <w:color w:val="00B050"/>
          <w:szCs w:val="21"/>
        </w:rPr>
        <w:t>债券</w:t>
      </w:r>
    </w:p>
    <w:p w14:paraId="19188374" w14:textId="76ED4F28" w:rsidR="00A840E1" w:rsidRDefault="00A840E1" w:rsidP="002F3C5F">
      <w:pPr>
        <w:rPr>
          <w:color w:val="00B050"/>
          <w:szCs w:val="21"/>
        </w:rPr>
      </w:pPr>
      <w:r>
        <w:rPr>
          <w:color w:val="00B050"/>
          <w:szCs w:val="21"/>
        </w:rPr>
        <w:t>M5</w:t>
      </w:r>
      <w:r>
        <w:rPr>
          <w:rFonts w:hint="eastAsia"/>
          <w:color w:val="00B050"/>
          <w:szCs w:val="21"/>
        </w:rPr>
        <w:t>=</w:t>
      </w:r>
      <w:r>
        <w:rPr>
          <w:color w:val="00B050"/>
          <w:szCs w:val="21"/>
        </w:rPr>
        <w:t>M4</w:t>
      </w:r>
      <w:r>
        <w:rPr>
          <w:rFonts w:hint="eastAsia"/>
          <w:color w:val="00B050"/>
          <w:szCs w:val="21"/>
        </w:rPr>
        <w:t>+股票等金融资产</w:t>
      </w:r>
    </w:p>
    <w:p w14:paraId="0902B004" w14:textId="536BCCDF" w:rsidR="00C87B06" w:rsidRDefault="00C87B06" w:rsidP="002F3C5F">
      <w:pPr>
        <w:rPr>
          <w:color w:val="00B050"/>
          <w:szCs w:val="21"/>
        </w:rPr>
      </w:pPr>
      <w:r>
        <w:rPr>
          <w:rFonts w:hint="eastAsia"/>
          <w:color w:val="00B050"/>
          <w:szCs w:val="21"/>
        </w:rPr>
        <w:t>②规律：从M</w:t>
      </w:r>
      <w:r>
        <w:rPr>
          <w:color w:val="00B050"/>
          <w:szCs w:val="21"/>
        </w:rPr>
        <w:t>0</w:t>
      </w:r>
      <w:r>
        <w:rPr>
          <w:rFonts w:hint="eastAsia"/>
          <w:color w:val="00B050"/>
          <w:szCs w:val="21"/>
        </w:rPr>
        <w:t>到M</w:t>
      </w:r>
      <w:r>
        <w:rPr>
          <w:color w:val="00B050"/>
          <w:szCs w:val="21"/>
        </w:rPr>
        <w:t>5</w:t>
      </w:r>
      <w:r>
        <w:rPr>
          <w:rFonts w:hint="eastAsia"/>
          <w:color w:val="00B050"/>
          <w:szCs w:val="21"/>
        </w:rPr>
        <w:t>规模越来越大，流动性越来越差。</w:t>
      </w:r>
    </w:p>
    <w:p w14:paraId="699F6F16" w14:textId="2CAC85F7" w:rsidR="008B2EB0" w:rsidRDefault="008B2EB0" w:rsidP="002F3C5F">
      <w:pPr>
        <w:rPr>
          <w:color w:val="00B050"/>
          <w:szCs w:val="21"/>
        </w:rPr>
      </w:pPr>
      <w:r>
        <w:rPr>
          <w:rFonts w:hint="eastAsia"/>
          <w:color w:val="00B050"/>
          <w:szCs w:val="21"/>
        </w:rPr>
        <w:t>③总结：</w:t>
      </w:r>
      <w:r w:rsidRPr="00CC2D04">
        <w:rPr>
          <w:rFonts w:hint="eastAsia"/>
          <w:color w:val="00B050"/>
          <w:szCs w:val="21"/>
          <w:u w:val="single"/>
        </w:rPr>
        <w:t>利率是流动性的代价。</w:t>
      </w:r>
    </w:p>
    <w:p w14:paraId="314CABE2" w14:textId="2D1C4E4A" w:rsidR="004C3F65" w:rsidRPr="00A77E37" w:rsidRDefault="008B2EB0" w:rsidP="002F3C5F">
      <w:pPr>
        <w:rPr>
          <w:color w:val="00B050"/>
          <w:szCs w:val="21"/>
          <w:u w:val="single"/>
        </w:rPr>
      </w:pPr>
      <w:r>
        <w:rPr>
          <w:rFonts w:hint="eastAsia"/>
          <w:color w:val="00B050"/>
          <w:szCs w:val="21"/>
        </w:rPr>
        <w:t>④</w:t>
      </w:r>
      <w:r w:rsidR="004C3F65">
        <w:rPr>
          <w:rFonts w:hint="eastAsia"/>
          <w:color w:val="00B050"/>
          <w:szCs w:val="21"/>
        </w:rPr>
        <w:t>公式：</w:t>
      </w:r>
      <w:r w:rsidR="004C3F65" w:rsidRPr="00A77E37">
        <w:rPr>
          <w:color w:val="00B050"/>
          <w:szCs w:val="21"/>
          <w:highlight w:val="yellow"/>
          <w:u w:val="single"/>
        </w:rPr>
        <w:t>P=R</w:t>
      </w:r>
      <w:r w:rsidR="004C3F65" w:rsidRPr="00A77E37">
        <w:rPr>
          <w:rFonts w:hint="eastAsia"/>
          <w:color w:val="00B050"/>
          <w:szCs w:val="21"/>
          <w:highlight w:val="yellow"/>
          <w:u w:val="single"/>
        </w:rPr>
        <w:t>/</w:t>
      </w:r>
      <w:r w:rsidR="004C3F65" w:rsidRPr="00A77E37">
        <w:rPr>
          <w:color w:val="00B050"/>
          <w:szCs w:val="21"/>
          <w:highlight w:val="yellow"/>
          <w:u w:val="single"/>
        </w:rPr>
        <w:t>r</w:t>
      </w:r>
      <w:r w:rsidR="0096653D" w:rsidRPr="00A77E37">
        <w:rPr>
          <w:rFonts w:hint="eastAsia"/>
          <w:color w:val="00B050"/>
          <w:szCs w:val="21"/>
          <w:highlight w:val="yellow"/>
          <w:u w:val="single"/>
        </w:rPr>
        <w:t>（</w:t>
      </w:r>
      <w:r w:rsidR="0096653D" w:rsidRPr="00A77E37">
        <w:rPr>
          <w:color w:val="00B050"/>
          <w:szCs w:val="21"/>
          <w:highlight w:val="yellow"/>
          <w:u w:val="single"/>
        </w:rPr>
        <w:t>P</w:t>
      </w:r>
      <w:r w:rsidR="0096653D" w:rsidRPr="00A77E37">
        <w:rPr>
          <w:rFonts w:hint="eastAsia"/>
          <w:color w:val="00B050"/>
          <w:szCs w:val="21"/>
          <w:highlight w:val="yellow"/>
          <w:u w:val="single"/>
        </w:rPr>
        <w:t>代表价格，R代表收益，r代表利率）</w:t>
      </w:r>
    </w:p>
    <w:p w14:paraId="31F435B7" w14:textId="08900FDA" w:rsidR="00D10D0F" w:rsidRPr="00E07CC4" w:rsidRDefault="00D10D0F" w:rsidP="002F3C5F">
      <w:pPr>
        <w:rPr>
          <w:color w:val="00B050"/>
          <w:szCs w:val="21"/>
        </w:rPr>
      </w:pPr>
      <w:r w:rsidRPr="00D10D0F">
        <w:rPr>
          <w:rFonts w:hint="eastAsia"/>
          <w:color w:val="00B050"/>
          <w:szCs w:val="21"/>
        </w:rPr>
        <w:t>#</w:t>
      </w:r>
      <w:r w:rsidRPr="00D10D0F">
        <w:rPr>
          <w:color w:val="00B050"/>
          <w:szCs w:val="21"/>
        </w:rPr>
        <w:t>R</w:t>
      </w:r>
      <w:r w:rsidRPr="00D10D0F">
        <w:rPr>
          <w:rFonts w:hint="eastAsia"/>
          <w:color w:val="00B050"/>
          <w:szCs w:val="21"/>
        </w:rPr>
        <w:t>和r均可能受到预期影响</w:t>
      </w:r>
    </w:p>
    <w:p w14:paraId="3C6B3941" w14:textId="1C2A43A9" w:rsidR="0072409A" w:rsidRPr="00477A98" w:rsidRDefault="0072409A" w:rsidP="002F3C5F">
      <w:pPr>
        <w:rPr>
          <w:b/>
          <w:bCs/>
          <w:color w:val="FF0000"/>
          <w:szCs w:val="21"/>
          <w:u w:val="single"/>
          <w:rPrChange w:id="1185" w:author="jiuming Lin" w:date="2019-06-28T17:31:00Z">
            <w:rPr>
              <w:color w:val="000000" w:themeColor="text1"/>
              <w:szCs w:val="21"/>
              <w:u w:val="single"/>
            </w:rPr>
          </w:rPrChange>
        </w:rPr>
      </w:pPr>
      <w:r>
        <w:rPr>
          <w:rFonts w:hint="eastAsia"/>
          <w:color w:val="000000" w:themeColor="text1"/>
          <w:szCs w:val="21"/>
        </w:rPr>
        <w:t>②</w:t>
      </w:r>
      <w:r w:rsidR="00452C20">
        <w:rPr>
          <w:rFonts w:hint="eastAsia"/>
          <w:color w:val="000000" w:themeColor="text1"/>
          <w:szCs w:val="21"/>
        </w:rPr>
        <w:t>概念解析：</w:t>
      </w:r>
      <w:r w:rsidR="00452C20" w:rsidRPr="000A5C96">
        <w:rPr>
          <w:rFonts w:hint="eastAsia"/>
          <w:color w:val="FF0000"/>
          <w:szCs w:val="21"/>
          <w:u w:val="single"/>
          <w:rPrChange w:id="1186" w:author="jiuming Lin" w:date="2019-07-01T14:18:00Z">
            <w:rPr>
              <w:rFonts w:hint="eastAsia"/>
              <w:color w:val="000000" w:themeColor="text1"/>
              <w:szCs w:val="21"/>
              <w:u w:val="single"/>
            </w:rPr>
          </w:rPrChange>
        </w:rPr>
        <w:t>当利率下降到社会公认的水平时，人们认为债券价格将会达到最高，于是，全部抛出手中的债券而持有货币。这时，无论有多少货币，人们都愿意拿在手中。这时的货币需求变得极大。</w:t>
      </w:r>
      <w:ins w:id="1187" w:author="jiuming Lin" w:date="2019-06-28T17:31:00Z">
        <w:r w:rsidR="00477A98" w:rsidRPr="00477A98">
          <w:rPr>
            <w:rFonts w:hint="eastAsia"/>
            <w:b/>
            <w:bCs/>
            <w:color w:val="FF0000"/>
            <w:szCs w:val="21"/>
            <w:u w:val="single"/>
            <w:rPrChange w:id="1188" w:author="jiuming Lin" w:date="2019-06-28T17:31:00Z">
              <w:rPr>
                <w:rFonts w:hint="eastAsia"/>
                <w:color w:val="000000" w:themeColor="text1"/>
                <w:szCs w:val="21"/>
                <w:u w:val="single"/>
              </w:rPr>
            </w:rPrChange>
          </w:rPr>
          <w:t>即利率与债券价格反向变动。</w:t>
        </w:r>
      </w:ins>
    </w:p>
    <w:p w14:paraId="0DD0D176" w14:textId="2EB4E77B" w:rsidR="009C61EC" w:rsidRPr="009C61EC" w:rsidRDefault="009C61EC" w:rsidP="002F3C5F">
      <w:pPr>
        <w:rPr>
          <w:color w:val="00B050"/>
          <w:szCs w:val="21"/>
        </w:rPr>
      </w:pPr>
      <w:r w:rsidRPr="009C61EC">
        <w:rPr>
          <w:rFonts w:hint="eastAsia"/>
          <w:color w:val="00B050"/>
          <w:szCs w:val="21"/>
        </w:rPr>
        <w:t>债券是政府、企业、银行等债务人为筹集资金</w:t>
      </w:r>
      <w:r w:rsidRPr="009C61EC">
        <w:rPr>
          <w:color w:val="00B050"/>
          <w:szCs w:val="21"/>
        </w:rPr>
        <w:t>,按照法定程序发行并向债权人承诺于指定日期还本付息的有价证券。</w:t>
      </w:r>
    </w:p>
    <w:p w14:paraId="200A7290" w14:textId="0FDB0872" w:rsidR="00452C20" w:rsidRDefault="00452C20" w:rsidP="002F3C5F">
      <w:pPr>
        <w:rPr>
          <w:color w:val="000000" w:themeColor="text1"/>
          <w:szCs w:val="21"/>
        </w:rPr>
      </w:pPr>
      <w:r>
        <w:rPr>
          <w:rFonts w:hint="eastAsia"/>
          <w:color w:val="000000" w:themeColor="text1"/>
          <w:szCs w:val="21"/>
        </w:rPr>
        <w:t>③公式：</w:t>
      </w:r>
      <w:r w:rsidRPr="006C3A25">
        <w:rPr>
          <w:color w:val="000000" w:themeColor="text1"/>
          <w:szCs w:val="21"/>
          <w:highlight w:val="yellow"/>
        </w:rPr>
        <w:t xml:space="preserve">L </w:t>
      </w:r>
      <w:r w:rsidRPr="006C3A25">
        <w:rPr>
          <w:color w:val="000000" w:themeColor="text1"/>
          <w:szCs w:val="21"/>
          <w:highlight w:val="yellow"/>
          <w:vertAlign w:val="subscript"/>
        </w:rPr>
        <w:t xml:space="preserve">2 </w:t>
      </w:r>
      <w:r w:rsidRPr="006C3A25">
        <w:rPr>
          <w:color w:val="000000" w:themeColor="text1"/>
          <w:szCs w:val="21"/>
          <w:highlight w:val="yellow"/>
        </w:rPr>
        <w:t>= f(r)= -hr</w:t>
      </w:r>
    </w:p>
    <w:p w14:paraId="60DFB323" w14:textId="78A447A1" w:rsidR="00452C20" w:rsidRPr="00452C20" w:rsidRDefault="00452C20" w:rsidP="00452C20">
      <w:pPr>
        <w:rPr>
          <w:color w:val="0070C0"/>
          <w:szCs w:val="21"/>
        </w:rPr>
      </w:pPr>
      <w:r w:rsidRPr="00452C20">
        <w:rPr>
          <w:rFonts w:hint="eastAsia"/>
          <w:color w:val="0070C0"/>
          <w:szCs w:val="21"/>
        </w:rPr>
        <w:t>图示：</w:t>
      </w:r>
    </w:p>
    <w:p w14:paraId="13346299" w14:textId="45C68957" w:rsidR="00452C20" w:rsidRDefault="00452C20" w:rsidP="002F3C5F">
      <w:pPr>
        <w:rPr>
          <w:color w:val="000000" w:themeColor="text1"/>
          <w:szCs w:val="21"/>
        </w:rPr>
      </w:pPr>
      <w:r w:rsidRPr="00452C20">
        <w:rPr>
          <w:noProof/>
        </w:rPr>
        <w:drawing>
          <wp:inline distT="0" distB="0" distL="0" distR="0" wp14:anchorId="0C594C7E" wp14:editId="530181D3">
            <wp:extent cx="3134083" cy="1996440"/>
            <wp:effectExtent l="0" t="0" r="9525"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5884" cy="2016697"/>
                    </a:xfrm>
                    <a:prstGeom prst="rect">
                      <a:avLst/>
                    </a:prstGeom>
                  </pic:spPr>
                </pic:pic>
              </a:graphicData>
            </a:graphic>
          </wp:inline>
        </w:drawing>
      </w:r>
    </w:p>
    <w:p w14:paraId="6C8FB4BB" w14:textId="21F9D9DC" w:rsidR="00452C20" w:rsidRDefault="00E33AB9" w:rsidP="002F3C5F">
      <w:pPr>
        <w:rPr>
          <w:color w:val="000000" w:themeColor="text1"/>
          <w:szCs w:val="21"/>
        </w:rPr>
      </w:pPr>
      <w:r w:rsidRPr="00217611">
        <w:rPr>
          <w:color w:val="000000" w:themeColor="text1"/>
          <w:szCs w:val="21"/>
          <w:highlight w:val="cyan"/>
        </w:rPr>
        <w:t>3</w:t>
      </w:r>
      <w:r w:rsidRPr="00217611">
        <w:rPr>
          <w:rFonts w:hint="eastAsia"/>
          <w:color w:val="000000" w:themeColor="text1"/>
          <w:szCs w:val="21"/>
          <w:highlight w:val="cyan"/>
        </w:rPr>
        <w:t>.货币需求函数</w:t>
      </w:r>
      <w:r w:rsidR="00CE5325">
        <w:rPr>
          <w:rFonts w:hint="eastAsia"/>
          <w:color w:val="000000" w:themeColor="text1"/>
          <w:szCs w:val="21"/>
          <w:highlight w:val="cyan"/>
        </w:rPr>
        <w:t>（横纵坐标相反函数）：</w:t>
      </w:r>
    </w:p>
    <w:p w14:paraId="04295E99" w14:textId="246F2907" w:rsidR="00E33AB9" w:rsidRPr="004A0F5E" w:rsidRDefault="00E33AB9" w:rsidP="002F3C5F">
      <w:pPr>
        <w:rPr>
          <w:color w:val="000000" w:themeColor="text1"/>
          <w:szCs w:val="21"/>
          <w:u w:val="single"/>
        </w:rPr>
      </w:pPr>
      <w:r>
        <w:rPr>
          <w:rFonts w:hint="eastAsia"/>
          <w:color w:val="000000" w:themeColor="text1"/>
          <w:szCs w:val="21"/>
        </w:rPr>
        <w:t>①概念：</w:t>
      </w:r>
      <w:r w:rsidRPr="004A0F5E">
        <w:rPr>
          <w:rFonts w:hint="eastAsia"/>
          <w:color w:val="000000" w:themeColor="text1"/>
          <w:szCs w:val="21"/>
          <w:u w:val="single"/>
        </w:rPr>
        <w:t>对货币的总需求是交易性需求、预防性需求和投机性需求的总和。前两种需求主要取决于收入水平，后一种需求主要取决于利率。</w:t>
      </w:r>
    </w:p>
    <w:p w14:paraId="5785AF35" w14:textId="1961CA3A" w:rsidR="00E33AB9" w:rsidRDefault="00E33AB9" w:rsidP="00E33AB9">
      <w:pPr>
        <w:rPr>
          <w:color w:val="000000" w:themeColor="text1"/>
          <w:szCs w:val="21"/>
        </w:rPr>
      </w:pPr>
      <w:r>
        <w:rPr>
          <w:rFonts w:hint="eastAsia"/>
          <w:color w:val="000000" w:themeColor="text1"/>
          <w:szCs w:val="21"/>
        </w:rPr>
        <w:t>②公式及其推导式：</w:t>
      </w:r>
      <w:r w:rsidRPr="00E33AB9">
        <w:rPr>
          <w:color w:val="000000" w:themeColor="text1"/>
          <w:szCs w:val="21"/>
          <w:highlight w:val="yellow"/>
        </w:rPr>
        <w:t>L = L</w:t>
      </w:r>
      <w:r w:rsidRPr="00E33AB9">
        <w:rPr>
          <w:color w:val="000000" w:themeColor="text1"/>
          <w:szCs w:val="21"/>
          <w:highlight w:val="yellow"/>
          <w:vertAlign w:val="subscript"/>
        </w:rPr>
        <w:t>1</w:t>
      </w:r>
      <w:r w:rsidRPr="00E33AB9">
        <w:rPr>
          <w:color w:val="000000" w:themeColor="text1"/>
          <w:szCs w:val="21"/>
          <w:highlight w:val="yellow"/>
        </w:rPr>
        <w:t>+ L</w:t>
      </w:r>
      <w:r w:rsidRPr="00E33AB9">
        <w:rPr>
          <w:color w:val="000000" w:themeColor="text1"/>
          <w:szCs w:val="21"/>
          <w:highlight w:val="yellow"/>
          <w:vertAlign w:val="subscript"/>
        </w:rPr>
        <w:t>2</w:t>
      </w:r>
      <w:r w:rsidRPr="00E33AB9">
        <w:rPr>
          <w:color w:val="000000" w:themeColor="text1"/>
          <w:szCs w:val="21"/>
          <w:highlight w:val="yellow"/>
        </w:rPr>
        <w:t>= L（Y）+ L（r）= kY – hr</w:t>
      </w:r>
    </w:p>
    <w:p w14:paraId="45AE732B" w14:textId="700E330A" w:rsidR="00E33AB9" w:rsidRPr="004F7C64" w:rsidRDefault="004F7C64" w:rsidP="00E33AB9">
      <w:pPr>
        <w:rPr>
          <w:color w:val="0070C0"/>
          <w:szCs w:val="21"/>
        </w:rPr>
      </w:pPr>
      <w:r w:rsidRPr="004F7C64">
        <w:rPr>
          <w:rFonts w:hint="eastAsia"/>
          <w:color w:val="0070C0"/>
          <w:szCs w:val="21"/>
        </w:rPr>
        <w:t>图示：</w:t>
      </w:r>
    </w:p>
    <w:p w14:paraId="6BC907CF" w14:textId="632CCD95" w:rsidR="004F7C64" w:rsidRDefault="004F7C64" w:rsidP="00E33AB9">
      <w:pPr>
        <w:rPr>
          <w:color w:val="000000" w:themeColor="text1"/>
          <w:szCs w:val="21"/>
        </w:rPr>
      </w:pPr>
      <w:r w:rsidRPr="004F7C64">
        <w:rPr>
          <w:noProof/>
        </w:rPr>
        <w:lastRenderedPageBreak/>
        <w:drawing>
          <wp:inline distT="0" distB="0" distL="0" distR="0" wp14:anchorId="3087A2E1" wp14:editId="13E4B3AF">
            <wp:extent cx="3661838" cy="20650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69875" cy="2069552"/>
                    </a:xfrm>
                    <a:prstGeom prst="rect">
                      <a:avLst/>
                    </a:prstGeom>
                  </pic:spPr>
                </pic:pic>
              </a:graphicData>
            </a:graphic>
          </wp:inline>
        </w:drawing>
      </w:r>
      <w:r>
        <w:rPr>
          <w:color w:val="000000" w:themeColor="text1"/>
          <w:szCs w:val="21"/>
        </w:rPr>
        <w:br/>
      </w:r>
      <w:r w:rsidRPr="004F7C64">
        <w:rPr>
          <w:rFonts w:hint="eastAsia"/>
          <w:color w:val="0070C0"/>
          <w:szCs w:val="21"/>
        </w:rPr>
        <w:t>不同收入的货币需求曲线：</w:t>
      </w:r>
    </w:p>
    <w:p w14:paraId="48D7C324" w14:textId="6001EE43" w:rsidR="004F7C64" w:rsidRDefault="004F7C64" w:rsidP="00E33AB9">
      <w:pPr>
        <w:rPr>
          <w:color w:val="000000" w:themeColor="text1"/>
          <w:szCs w:val="21"/>
        </w:rPr>
      </w:pPr>
      <w:r w:rsidRPr="004F7C64">
        <w:rPr>
          <w:noProof/>
          <w:color w:val="000000" w:themeColor="text1"/>
          <w:szCs w:val="21"/>
        </w:rPr>
        <w:drawing>
          <wp:inline distT="0" distB="0" distL="0" distR="0" wp14:anchorId="0F386A40" wp14:editId="32396C71">
            <wp:extent cx="3898277" cy="2552700"/>
            <wp:effectExtent l="0" t="0" r="6985" b="0"/>
            <wp:docPr id="116738" name="Picture 3">
              <a:extLst xmlns:a="http://schemas.openxmlformats.org/drawingml/2006/main">
                <a:ext uri="{FF2B5EF4-FFF2-40B4-BE49-F238E27FC236}">
                  <a16:creationId xmlns:a16="http://schemas.microsoft.com/office/drawing/2014/main" id="{69E974D6-4023-4882-BB3F-1D072F1ADF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8" name="Picture 3">
                      <a:extLst>
                        <a:ext uri="{FF2B5EF4-FFF2-40B4-BE49-F238E27FC236}">
                          <a16:creationId xmlns:a16="http://schemas.microsoft.com/office/drawing/2014/main" id="{69E974D6-4023-4882-BB3F-1D072F1ADF5B}"/>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05589" cy="2557488"/>
                    </a:xfrm>
                    <a:prstGeom prst="rect">
                      <a:avLst/>
                    </a:prstGeom>
                    <a:noFill/>
                    <a:ln>
                      <a:noFill/>
                    </a:ln>
                  </pic:spPr>
                </pic:pic>
              </a:graphicData>
            </a:graphic>
          </wp:inline>
        </w:drawing>
      </w:r>
    </w:p>
    <w:p w14:paraId="451E578E" w14:textId="6EA83DE1" w:rsidR="004F7C64" w:rsidRDefault="004F7C64" w:rsidP="00E33AB9">
      <w:pPr>
        <w:rPr>
          <w:color w:val="000000" w:themeColor="text1"/>
          <w:szCs w:val="21"/>
        </w:rPr>
      </w:pPr>
    </w:p>
    <w:p w14:paraId="475AC90A" w14:textId="0978A16C" w:rsidR="00EF4242" w:rsidRPr="00D95917" w:rsidRDefault="00EF4242" w:rsidP="00E33AB9">
      <w:pPr>
        <w:rPr>
          <w:b/>
          <w:color w:val="000000" w:themeColor="text1"/>
          <w:szCs w:val="21"/>
          <w:shd w:val="pct15" w:color="auto" w:fill="FFFFFF"/>
          <w:rPrChange w:id="1189" w:author="jiuming Lin" w:date="2019-06-30T10:10:00Z">
            <w:rPr>
              <w:b/>
              <w:color w:val="000000" w:themeColor="text1"/>
              <w:szCs w:val="21"/>
            </w:rPr>
          </w:rPrChange>
        </w:rPr>
      </w:pPr>
      <w:r w:rsidRPr="00D95917">
        <w:rPr>
          <w:rFonts w:hint="eastAsia"/>
          <w:b/>
          <w:color w:val="000000" w:themeColor="text1"/>
          <w:szCs w:val="21"/>
          <w:shd w:val="pct15" w:color="auto" w:fill="FFFFFF"/>
          <w:rPrChange w:id="1190" w:author="jiuming Lin" w:date="2019-06-30T10:10:00Z">
            <w:rPr>
              <w:rFonts w:hint="eastAsia"/>
              <w:b/>
              <w:color w:val="000000" w:themeColor="text1"/>
              <w:szCs w:val="21"/>
            </w:rPr>
          </w:rPrChange>
        </w:rPr>
        <w:t>二、货币供给</w:t>
      </w:r>
    </w:p>
    <w:p w14:paraId="73D571C4" w14:textId="29B55741" w:rsidR="00EF4242" w:rsidRPr="00D95917" w:rsidRDefault="00EF4242" w:rsidP="00E33AB9">
      <w:pPr>
        <w:rPr>
          <w:color w:val="000000" w:themeColor="text1"/>
          <w:szCs w:val="21"/>
          <w:shd w:val="pct15" w:color="auto" w:fill="FFFFFF"/>
          <w:rPrChange w:id="1191" w:author="jiuming Lin" w:date="2019-06-30T10:10:00Z">
            <w:rPr>
              <w:color w:val="000000" w:themeColor="text1"/>
              <w:szCs w:val="21"/>
            </w:rPr>
          </w:rPrChange>
        </w:rPr>
      </w:pPr>
      <w:r w:rsidRPr="00D95917">
        <w:rPr>
          <w:color w:val="000000" w:themeColor="text1"/>
          <w:szCs w:val="21"/>
          <w:shd w:val="pct15" w:color="auto" w:fill="FFFFFF"/>
          <w:rPrChange w:id="1192" w:author="jiuming Lin" w:date="2019-06-30T10:10:00Z">
            <w:rPr>
              <w:color w:val="000000" w:themeColor="text1"/>
              <w:szCs w:val="21"/>
            </w:rPr>
          </w:rPrChange>
        </w:rPr>
        <w:t>1.现金货币：由一个国家中央银行发行的货币。</w:t>
      </w:r>
      <w:r w:rsidRPr="00D95917">
        <w:rPr>
          <w:color w:val="000000" w:themeColor="text1"/>
          <w:szCs w:val="21"/>
          <w:shd w:val="pct15" w:color="auto" w:fill="FFFFFF"/>
          <w:rPrChange w:id="1193" w:author="jiuming Lin" w:date="2019-06-30T10:10:00Z">
            <w:rPr>
              <w:color w:val="000000" w:themeColor="text1"/>
              <w:szCs w:val="21"/>
            </w:rPr>
          </w:rPrChange>
        </w:rPr>
        <w:br/>
        <w:t>2.存款货币：由一个国家商业银行经营活动创造的货币。</w:t>
      </w:r>
    </w:p>
    <w:p w14:paraId="2918E90C" w14:textId="77777777" w:rsidR="00210016" w:rsidRPr="00D95917" w:rsidRDefault="00EF4242" w:rsidP="00E33AB9">
      <w:pPr>
        <w:rPr>
          <w:color w:val="000000" w:themeColor="text1"/>
          <w:szCs w:val="21"/>
          <w:shd w:val="pct15" w:color="auto" w:fill="FFFFFF"/>
          <w:rPrChange w:id="1194" w:author="jiuming Lin" w:date="2019-06-30T10:10:00Z">
            <w:rPr>
              <w:color w:val="000000" w:themeColor="text1"/>
              <w:szCs w:val="21"/>
            </w:rPr>
          </w:rPrChange>
        </w:rPr>
      </w:pPr>
      <w:r w:rsidRPr="00D95917">
        <w:rPr>
          <w:color w:val="000000" w:themeColor="text1"/>
          <w:szCs w:val="21"/>
          <w:shd w:val="pct15" w:color="auto" w:fill="FFFFFF"/>
          <w:rPrChange w:id="1195" w:author="jiuming Lin" w:date="2019-06-30T10:10:00Z">
            <w:rPr>
              <w:color w:val="000000" w:themeColor="text1"/>
              <w:szCs w:val="21"/>
            </w:rPr>
          </w:rPrChange>
        </w:rPr>
        <w:t>3.货币乘数：</w:t>
      </w:r>
    </w:p>
    <w:p w14:paraId="2CE12485" w14:textId="7073B8E9" w:rsidR="00EF4242" w:rsidRPr="00D95917" w:rsidRDefault="00210016" w:rsidP="00E33AB9">
      <w:pPr>
        <w:rPr>
          <w:color w:val="000000" w:themeColor="text1"/>
          <w:szCs w:val="21"/>
          <w:u w:val="single"/>
          <w:shd w:val="pct15" w:color="auto" w:fill="FFFFFF"/>
          <w:rPrChange w:id="1196" w:author="jiuming Lin" w:date="2019-06-30T10:10:00Z">
            <w:rPr>
              <w:color w:val="000000" w:themeColor="text1"/>
              <w:szCs w:val="21"/>
              <w:u w:val="single"/>
            </w:rPr>
          </w:rPrChange>
        </w:rPr>
      </w:pPr>
      <w:r w:rsidRPr="00D95917">
        <w:rPr>
          <w:color w:val="000000" w:themeColor="text1"/>
          <w:szCs w:val="21"/>
          <w:shd w:val="pct15" w:color="auto" w:fill="FFFFFF"/>
          <w:rPrChange w:id="1197" w:author="jiuming Lin" w:date="2019-06-30T10:10:00Z">
            <w:rPr>
              <w:color w:val="000000" w:themeColor="text1"/>
              <w:szCs w:val="21"/>
            </w:rPr>
          </w:rPrChange>
        </w:rPr>
        <w:t>I.</w:t>
      </w:r>
      <w:r w:rsidRPr="00D95917">
        <w:rPr>
          <w:rFonts w:hint="eastAsia"/>
          <w:color w:val="000000" w:themeColor="text1"/>
          <w:szCs w:val="21"/>
          <w:shd w:val="pct15" w:color="auto" w:fill="FFFFFF"/>
          <w:rPrChange w:id="1198" w:author="jiuming Lin" w:date="2019-06-30T10:10:00Z">
            <w:rPr>
              <w:rFonts w:hint="eastAsia"/>
              <w:color w:val="000000" w:themeColor="text1"/>
              <w:szCs w:val="21"/>
            </w:rPr>
          </w:rPrChange>
        </w:rPr>
        <w:t>概念：</w:t>
      </w:r>
      <w:r w:rsidR="00056A6B" w:rsidRPr="00D95917">
        <w:rPr>
          <w:rFonts w:hint="eastAsia"/>
          <w:color w:val="000000" w:themeColor="text1"/>
          <w:szCs w:val="21"/>
          <w:shd w:val="pct15" w:color="auto" w:fill="FFFFFF"/>
          <w:rPrChange w:id="1199" w:author="jiuming Lin" w:date="2019-06-30T10:10:00Z">
            <w:rPr>
              <w:rFonts w:hint="eastAsia"/>
              <w:color w:val="000000" w:themeColor="text1"/>
              <w:szCs w:val="21"/>
            </w:rPr>
          </w:rPrChange>
        </w:rPr>
        <w:t>货币乘数也称之为货币扩张系数或货币扩张乘数。是</w:t>
      </w:r>
      <w:r w:rsidR="00056A6B" w:rsidRPr="00D95917">
        <w:rPr>
          <w:rFonts w:hint="eastAsia"/>
          <w:color w:val="000000" w:themeColor="text1"/>
          <w:szCs w:val="21"/>
          <w:u w:val="single"/>
          <w:shd w:val="pct15" w:color="auto" w:fill="FFFFFF"/>
          <w:rPrChange w:id="1200" w:author="jiuming Lin" w:date="2019-06-30T10:10:00Z">
            <w:rPr>
              <w:rFonts w:hint="eastAsia"/>
              <w:color w:val="000000" w:themeColor="text1"/>
              <w:szCs w:val="21"/>
              <w:u w:val="single"/>
            </w:rPr>
          </w:rPrChange>
        </w:rPr>
        <w:t>指在基础货币</w:t>
      </w:r>
      <w:r w:rsidR="00056A6B" w:rsidRPr="00D95917">
        <w:rPr>
          <w:color w:val="000000" w:themeColor="text1"/>
          <w:szCs w:val="21"/>
          <w:u w:val="single"/>
          <w:shd w:val="pct15" w:color="auto" w:fill="FFFFFF"/>
          <w:rPrChange w:id="1201" w:author="jiuming Lin" w:date="2019-06-30T10:10:00Z">
            <w:rPr>
              <w:color w:val="000000" w:themeColor="text1"/>
              <w:szCs w:val="21"/>
              <w:u w:val="single"/>
            </w:rPr>
          </w:rPrChange>
        </w:rPr>
        <w:t>(高能货币)基础上货币供给量通过商业银行的创造存款货币功能产生派生存款的作用产生的信用扩张倍数，是货币供给扩张的倍数。在实际经济生活中，银行提供的货币和贷款会通过数次存款、贷款等活动产生出数倍于它的存款，即通常所说的派生存款。货币乘数的大小决定了货币供给扩张能力的大小。</w:t>
      </w:r>
    </w:p>
    <w:p w14:paraId="3396B3ED" w14:textId="64CB4676" w:rsidR="00210016" w:rsidRPr="00D95917" w:rsidRDefault="00210016" w:rsidP="00210016">
      <w:pPr>
        <w:rPr>
          <w:color w:val="FF0000"/>
          <w:szCs w:val="21"/>
          <w:u w:val="single"/>
          <w:shd w:val="pct15" w:color="auto" w:fill="FFFFFF"/>
          <w:rPrChange w:id="1202" w:author="jiuming Lin" w:date="2019-06-30T10:10:00Z">
            <w:rPr>
              <w:color w:val="FF0000"/>
              <w:szCs w:val="21"/>
              <w:u w:val="single"/>
            </w:rPr>
          </w:rPrChange>
        </w:rPr>
      </w:pPr>
      <w:r w:rsidRPr="00D95917">
        <w:rPr>
          <w:color w:val="000000" w:themeColor="text1"/>
          <w:szCs w:val="21"/>
          <w:shd w:val="pct15" w:color="auto" w:fill="FFFFFF"/>
          <w:rPrChange w:id="1203" w:author="jiuming Lin" w:date="2019-06-30T10:10:00Z">
            <w:rPr>
              <w:color w:val="000000" w:themeColor="text1"/>
              <w:szCs w:val="21"/>
            </w:rPr>
          </w:rPrChange>
        </w:rPr>
        <w:t>II.</w:t>
      </w:r>
      <w:r w:rsidRPr="00D95917">
        <w:rPr>
          <w:rFonts w:hint="eastAsia"/>
          <w:color w:val="000000" w:themeColor="text1"/>
          <w:szCs w:val="21"/>
          <w:shd w:val="pct15" w:color="auto" w:fill="FFFFFF"/>
          <w:rPrChange w:id="1204" w:author="jiuming Lin" w:date="2019-06-30T10:10:00Z">
            <w:rPr>
              <w:rFonts w:hint="eastAsia"/>
              <w:color w:val="000000" w:themeColor="text1"/>
              <w:szCs w:val="21"/>
            </w:rPr>
          </w:rPrChange>
        </w:rPr>
        <w:t>公式：</w:t>
      </w:r>
      <w:r w:rsidRPr="00D95917">
        <w:rPr>
          <w:color w:val="FF0000"/>
          <w:szCs w:val="21"/>
          <w:highlight w:val="yellow"/>
          <w:u w:val="single"/>
          <w:shd w:val="pct15" w:color="auto" w:fill="FFFFFF"/>
          <w:rPrChange w:id="1205" w:author="jiuming Lin" w:date="2019-06-30T10:10:00Z">
            <w:rPr>
              <w:color w:val="FF0000"/>
              <w:szCs w:val="21"/>
              <w:highlight w:val="yellow"/>
              <w:u w:val="single"/>
            </w:rPr>
          </w:rPrChange>
        </w:rPr>
        <w:t>M = H/r</w:t>
      </w:r>
      <w:r w:rsidRPr="00D95917">
        <w:rPr>
          <w:rFonts w:hint="eastAsia"/>
          <w:color w:val="FF0000"/>
          <w:szCs w:val="21"/>
          <w:highlight w:val="yellow"/>
          <w:u w:val="single"/>
          <w:shd w:val="pct15" w:color="auto" w:fill="FFFFFF"/>
          <w:rPrChange w:id="1206" w:author="jiuming Lin" w:date="2019-06-30T10:10:00Z">
            <w:rPr>
              <w:rFonts w:hint="eastAsia"/>
              <w:color w:val="FF0000"/>
              <w:szCs w:val="21"/>
              <w:highlight w:val="yellow"/>
              <w:u w:val="single"/>
            </w:rPr>
          </w:rPrChange>
        </w:rPr>
        <w:t>，其中</w:t>
      </w:r>
      <w:r w:rsidRPr="00D95917">
        <w:rPr>
          <w:color w:val="FF0000"/>
          <w:szCs w:val="21"/>
          <w:highlight w:val="yellow"/>
          <w:u w:val="single"/>
          <w:shd w:val="pct15" w:color="auto" w:fill="FFFFFF"/>
          <w:rPrChange w:id="1207" w:author="jiuming Lin" w:date="2019-06-30T10:10:00Z">
            <w:rPr>
              <w:color w:val="FF0000"/>
              <w:szCs w:val="21"/>
              <w:highlight w:val="yellow"/>
              <w:u w:val="single"/>
            </w:rPr>
          </w:rPrChange>
        </w:rPr>
        <w:t>M表示货币供给，H表示中央银行发行的现金，r 表示准备金率</w:t>
      </w:r>
      <w:r w:rsidRPr="00D95917">
        <w:rPr>
          <w:rFonts w:hint="eastAsia"/>
          <w:color w:val="FF0000"/>
          <w:szCs w:val="21"/>
          <w:highlight w:val="yellow"/>
          <w:u w:val="single"/>
          <w:shd w:val="pct15" w:color="auto" w:fill="FFFFFF"/>
          <w:rPrChange w:id="1208" w:author="jiuming Lin" w:date="2019-06-30T10:10:00Z">
            <w:rPr>
              <w:rFonts w:hint="eastAsia"/>
              <w:color w:val="FF0000"/>
              <w:szCs w:val="21"/>
              <w:highlight w:val="yellow"/>
              <w:u w:val="single"/>
            </w:rPr>
          </w:rPrChange>
        </w:rPr>
        <w:t>。</w:t>
      </w:r>
    </w:p>
    <w:p w14:paraId="591A10A9" w14:textId="56837834" w:rsidR="00D67DC0" w:rsidRPr="00D95917" w:rsidRDefault="00D67DC0" w:rsidP="00210016">
      <w:pPr>
        <w:rPr>
          <w:color w:val="00B050"/>
          <w:szCs w:val="21"/>
          <w:shd w:val="pct15" w:color="auto" w:fill="FFFFFF"/>
          <w:rPrChange w:id="1209" w:author="jiuming Lin" w:date="2019-06-30T10:10:00Z">
            <w:rPr>
              <w:color w:val="00B050"/>
              <w:szCs w:val="21"/>
            </w:rPr>
          </w:rPrChange>
        </w:rPr>
      </w:pPr>
      <w:r w:rsidRPr="00D95917">
        <w:rPr>
          <w:rFonts w:hint="eastAsia"/>
          <w:color w:val="00B050"/>
          <w:szCs w:val="21"/>
          <w:shd w:val="pct15" w:color="auto" w:fill="FFFFFF"/>
          <w:rPrChange w:id="1210" w:author="jiuming Lin" w:date="2019-06-30T10:10:00Z">
            <w:rPr>
              <w:rFonts w:hint="eastAsia"/>
              <w:color w:val="00B050"/>
              <w:szCs w:val="21"/>
            </w:rPr>
          </w:rPrChange>
        </w:rPr>
        <w:t>准备金：商业银行库存的现金和按比例存放在中央银行的存款。实行准备金的目的是为了确保商业银行在遇到突然大量提取银行存款时，能有相当充足的清偿能力。</w:t>
      </w:r>
    </w:p>
    <w:p w14:paraId="2BDFF03E" w14:textId="1E31BD85" w:rsidR="00645316" w:rsidRPr="00D95917" w:rsidRDefault="00D30C5F" w:rsidP="00210016">
      <w:pPr>
        <w:rPr>
          <w:color w:val="000000" w:themeColor="text1"/>
          <w:szCs w:val="21"/>
          <w:shd w:val="pct15" w:color="auto" w:fill="FFFFFF"/>
          <w:rPrChange w:id="1211" w:author="jiuming Lin" w:date="2019-06-30T10:10:00Z">
            <w:rPr>
              <w:color w:val="000000" w:themeColor="text1"/>
              <w:szCs w:val="21"/>
            </w:rPr>
          </w:rPrChange>
        </w:rPr>
      </w:pPr>
      <w:r w:rsidRPr="00D95917">
        <w:rPr>
          <w:color w:val="000000" w:themeColor="text1"/>
          <w:szCs w:val="21"/>
          <w:shd w:val="pct15" w:color="auto" w:fill="FFFFFF"/>
          <w:rPrChange w:id="1212" w:author="jiuming Lin" w:date="2019-06-30T10:10:00Z">
            <w:rPr>
              <w:color w:val="000000" w:themeColor="text1"/>
              <w:szCs w:val="21"/>
            </w:rPr>
          </w:rPrChange>
        </w:rPr>
        <w:t>III.</w:t>
      </w:r>
      <w:r w:rsidR="00347FC5" w:rsidRPr="00D95917">
        <w:rPr>
          <w:rFonts w:hint="eastAsia"/>
          <w:color w:val="000000" w:themeColor="text1"/>
          <w:szCs w:val="21"/>
          <w:shd w:val="pct15" w:color="auto" w:fill="FFFFFF"/>
          <w:rPrChange w:id="1213" w:author="jiuming Lin" w:date="2019-06-30T10:10:00Z">
            <w:rPr>
              <w:rFonts w:hint="eastAsia"/>
              <w:color w:val="000000" w:themeColor="text1"/>
              <w:szCs w:val="21"/>
            </w:rPr>
          </w:rPrChange>
        </w:rPr>
        <w:t>货币乘数相关公式</w:t>
      </w:r>
    </w:p>
    <w:p w14:paraId="5963637A" w14:textId="19E20DBD" w:rsidR="00D30C5F" w:rsidRPr="00D95917" w:rsidRDefault="00645316" w:rsidP="00210016">
      <w:pPr>
        <w:rPr>
          <w:color w:val="000000" w:themeColor="text1"/>
          <w:szCs w:val="21"/>
          <w:u w:val="single"/>
          <w:shd w:val="pct15" w:color="auto" w:fill="FFFFFF"/>
          <w:rPrChange w:id="1214" w:author="jiuming Lin" w:date="2019-06-30T10:10:00Z">
            <w:rPr>
              <w:color w:val="000000" w:themeColor="text1"/>
              <w:szCs w:val="21"/>
              <w:u w:val="single"/>
            </w:rPr>
          </w:rPrChange>
        </w:rPr>
      </w:pPr>
      <w:r w:rsidRPr="00D95917">
        <w:rPr>
          <w:color w:val="000000" w:themeColor="text1"/>
          <w:szCs w:val="21"/>
          <w:u w:val="single"/>
          <w:shd w:val="pct15" w:color="auto" w:fill="FFFFFF"/>
          <w:rPrChange w:id="1215" w:author="jiuming Lin" w:date="2019-06-30T10:10:00Z">
            <w:rPr>
              <w:color w:val="000000" w:themeColor="text1"/>
              <w:szCs w:val="21"/>
              <w:u w:val="single"/>
            </w:rPr>
          </w:rPrChange>
        </w:rPr>
        <w:t>i.</w:t>
      </w:r>
      <w:r w:rsidR="00D30C5F" w:rsidRPr="00D95917">
        <w:rPr>
          <w:rFonts w:hint="eastAsia"/>
          <w:color w:val="000000" w:themeColor="text1"/>
          <w:szCs w:val="21"/>
          <w:u w:val="single"/>
          <w:shd w:val="pct15" w:color="auto" w:fill="FFFFFF"/>
          <w:rPrChange w:id="1216" w:author="jiuming Lin" w:date="2019-06-30T10:10:00Z">
            <w:rPr>
              <w:rFonts w:hint="eastAsia"/>
              <w:color w:val="000000" w:themeColor="text1"/>
              <w:szCs w:val="21"/>
              <w:u w:val="single"/>
            </w:rPr>
          </w:rPrChange>
        </w:rPr>
        <w:t>完整的</w:t>
      </w:r>
      <w:r w:rsidR="00F85936" w:rsidRPr="00D95917">
        <w:rPr>
          <w:rFonts w:hint="eastAsia"/>
          <w:color w:val="000000" w:themeColor="text1"/>
          <w:szCs w:val="21"/>
          <w:u w:val="single"/>
          <w:shd w:val="pct15" w:color="auto" w:fill="FFFFFF"/>
          <w:rPrChange w:id="1217" w:author="jiuming Lin" w:date="2019-06-30T10:10:00Z">
            <w:rPr>
              <w:rFonts w:hint="eastAsia"/>
              <w:color w:val="000000" w:themeColor="text1"/>
              <w:szCs w:val="21"/>
              <w:u w:val="single"/>
            </w:rPr>
          </w:rPrChange>
        </w:rPr>
        <w:t>货币（政策）乘数的计算公式是：</w:t>
      </w:r>
    </w:p>
    <w:p w14:paraId="3B8096D7" w14:textId="7EC86FAB" w:rsidR="00F85936" w:rsidRPr="00D95917" w:rsidRDefault="00F85936" w:rsidP="00210016">
      <w:pPr>
        <w:rPr>
          <w:color w:val="FF0000"/>
          <w:szCs w:val="21"/>
          <w:u w:val="single"/>
          <w:shd w:val="pct15" w:color="auto" w:fill="FFFFFF"/>
          <w:rPrChange w:id="1218" w:author="jiuming Lin" w:date="2019-06-30T10:10:00Z">
            <w:rPr>
              <w:color w:val="FF0000"/>
              <w:szCs w:val="21"/>
              <w:u w:val="single"/>
            </w:rPr>
          </w:rPrChange>
        </w:rPr>
      </w:pPr>
      <w:r w:rsidRPr="00D95917">
        <w:rPr>
          <w:color w:val="FF0000"/>
          <w:szCs w:val="21"/>
          <w:highlight w:val="yellow"/>
          <w:u w:val="single"/>
          <w:shd w:val="pct15" w:color="auto" w:fill="FFFFFF"/>
          <w:rPrChange w:id="1219" w:author="jiuming Lin" w:date="2019-06-30T10:10:00Z">
            <w:rPr>
              <w:color w:val="FF0000"/>
              <w:szCs w:val="21"/>
              <w:highlight w:val="yellow"/>
              <w:u w:val="single"/>
            </w:rPr>
          </w:rPrChange>
        </w:rPr>
        <w:t>k=(Rc+1)/(Rd+Re+Rc)</w:t>
      </w:r>
    </w:p>
    <w:p w14:paraId="4DBBA746" w14:textId="3CB9CB6B" w:rsidR="004F1461" w:rsidRPr="00D95917" w:rsidRDefault="004A66F4" w:rsidP="00210016">
      <w:pPr>
        <w:rPr>
          <w:color w:val="000000" w:themeColor="text1"/>
          <w:szCs w:val="21"/>
          <w:u w:val="single"/>
          <w:shd w:val="pct15" w:color="auto" w:fill="FFFFFF"/>
          <w:rPrChange w:id="1220" w:author="jiuming Lin" w:date="2019-06-30T10:10:00Z">
            <w:rPr>
              <w:color w:val="000000" w:themeColor="text1"/>
              <w:szCs w:val="21"/>
              <w:u w:val="single"/>
            </w:rPr>
          </w:rPrChange>
        </w:rPr>
      </w:pPr>
      <w:r w:rsidRPr="00D95917">
        <w:rPr>
          <w:rFonts w:hint="eastAsia"/>
          <w:color w:val="000000" w:themeColor="text1"/>
          <w:szCs w:val="21"/>
          <w:u w:val="single"/>
          <w:shd w:val="pct15" w:color="auto" w:fill="FFFFFF"/>
          <w:rPrChange w:id="1221" w:author="jiuming Lin" w:date="2019-06-30T10:10:00Z">
            <w:rPr>
              <w:rFonts w:hint="eastAsia"/>
              <w:color w:val="000000" w:themeColor="text1"/>
              <w:szCs w:val="21"/>
              <w:u w:val="single"/>
            </w:rPr>
          </w:rPrChange>
        </w:rPr>
        <w:t>其中</w:t>
      </w:r>
      <w:r w:rsidR="004F1461" w:rsidRPr="00D95917">
        <w:rPr>
          <w:color w:val="000000" w:themeColor="text1"/>
          <w:szCs w:val="21"/>
          <w:u w:val="single"/>
          <w:shd w:val="pct15" w:color="auto" w:fill="FFFFFF"/>
          <w:rPrChange w:id="1222" w:author="jiuming Lin" w:date="2019-06-30T10:10:00Z">
            <w:rPr>
              <w:color w:val="000000" w:themeColor="text1"/>
              <w:szCs w:val="21"/>
              <w:u w:val="single"/>
            </w:rPr>
          </w:rPrChange>
        </w:rPr>
        <w:t>k代表货币（政策）乘数</w:t>
      </w:r>
    </w:p>
    <w:p w14:paraId="6E56015C" w14:textId="3A5799FF" w:rsidR="004F1461" w:rsidRPr="00D95917" w:rsidRDefault="004A66F4" w:rsidP="00210016">
      <w:pPr>
        <w:rPr>
          <w:color w:val="000000" w:themeColor="text1"/>
          <w:szCs w:val="21"/>
          <w:u w:val="single"/>
          <w:shd w:val="pct15" w:color="auto" w:fill="FFFFFF"/>
          <w:rPrChange w:id="1223" w:author="jiuming Lin" w:date="2019-06-30T10:10:00Z">
            <w:rPr>
              <w:color w:val="000000" w:themeColor="text1"/>
              <w:szCs w:val="21"/>
              <w:u w:val="single"/>
            </w:rPr>
          </w:rPrChange>
        </w:rPr>
      </w:pPr>
      <w:r w:rsidRPr="00D95917">
        <w:rPr>
          <w:color w:val="000000" w:themeColor="text1"/>
          <w:szCs w:val="21"/>
          <w:u w:val="single"/>
          <w:shd w:val="pct15" w:color="auto" w:fill="FFFFFF"/>
          <w:rPrChange w:id="1224" w:author="jiuming Lin" w:date="2019-06-30T10:10:00Z">
            <w:rPr>
              <w:color w:val="000000" w:themeColor="text1"/>
              <w:szCs w:val="21"/>
              <w:u w:val="single"/>
            </w:rPr>
          </w:rPrChange>
        </w:rPr>
        <w:t>Rd,Re,Rc</w:t>
      </w:r>
      <w:r w:rsidR="00645316" w:rsidRPr="00D95917">
        <w:rPr>
          <w:rFonts w:hint="eastAsia"/>
          <w:color w:val="000000" w:themeColor="text1"/>
          <w:szCs w:val="21"/>
          <w:u w:val="single"/>
          <w:shd w:val="pct15" w:color="auto" w:fill="FFFFFF"/>
          <w:rPrChange w:id="1225" w:author="jiuming Lin" w:date="2019-06-30T10:10:00Z">
            <w:rPr>
              <w:rFonts w:hint="eastAsia"/>
              <w:color w:val="000000" w:themeColor="text1"/>
              <w:szCs w:val="21"/>
              <w:u w:val="single"/>
            </w:rPr>
          </w:rPrChange>
        </w:rPr>
        <w:t>分别代表法定准备金率，超额准备金率和现金在存款中的比率。</w:t>
      </w:r>
    </w:p>
    <w:p w14:paraId="6A70EE4D" w14:textId="2D37DBB1" w:rsidR="004A66F4" w:rsidRPr="00D95917" w:rsidRDefault="00645316" w:rsidP="00210016">
      <w:pPr>
        <w:rPr>
          <w:color w:val="000000" w:themeColor="text1"/>
          <w:szCs w:val="21"/>
          <w:u w:val="single"/>
          <w:shd w:val="pct15" w:color="auto" w:fill="FFFFFF"/>
          <w:rPrChange w:id="1226" w:author="jiuming Lin" w:date="2019-06-30T10:10:00Z">
            <w:rPr>
              <w:color w:val="000000" w:themeColor="text1"/>
              <w:szCs w:val="21"/>
              <w:u w:val="single"/>
            </w:rPr>
          </w:rPrChange>
        </w:rPr>
      </w:pPr>
      <w:r w:rsidRPr="00D95917">
        <w:rPr>
          <w:color w:val="000000" w:themeColor="text1"/>
          <w:szCs w:val="21"/>
          <w:u w:val="single"/>
          <w:shd w:val="pct15" w:color="auto" w:fill="FFFFFF"/>
          <w:rPrChange w:id="1227" w:author="jiuming Lin" w:date="2019-06-30T10:10:00Z">
            <w:rPr>
              <w:color w:val="000000" w:themeColor="text1"/>
              <w:szCs w:val="21"/>
              <w:u w:val="single"/>
            </w:rPr>
          </w:rPrChange>
        </w:rPr>
        <w:t>ii.</w:t>
      </w:r>
      <w:r w:rsidRPr="00D95917">
        <w:rPr>
          <w:rFonts w:hint="eastAsia"/>
          <w:color w:val="000000" w:themeColor="text1"/>
          <w:szCs w:val="21"/>
          <w:u w:val="single"/>
          <w:shd w:val="pct15" w:color="auto" w:fill="FFFFFF"/>
          <w:rPrChange w:id="1228" w:author="jiuming Lin" w:date="2019-06-30T10:10:00Z">
            <w:rPr>
              <w:rFonts w:hint="eastAsia"/>
              <w:color w:val="000000" w:themeColor="text1"/>
              <w:szCs w:val="21"/>
              <w:u w:val="single"/>
            </w:rPr>
          </w:rPrChange>
        </w:rPr>
        <w:t>货币（政策）乘数的基本计算公式是：</w:t>
      </w:r>
      <w:r w:rsidR="004F1461" w:rsidRPr="00D95917">
        <w:rPr>
          <w:color w:val="000000" w:themeColor="text1"/>
          <w:szCs w:val="21"/>
          <w:highlight w:val="yellow"/>
          <w:u w:val="single"/>
          <w:shd w:val="pct15" w:color="auto" w:fill="FFFFFF"/>
          <w:rPrChange w:id="1229" w:author="jiuming Lin" w:date="2019-06-30T10:10:00Z">
            <w:rPr>
              <w:color w:val="000000" w:themeColor="text1"/>
              <w:szCs w:val="21"/>
              <w:highlight w:val="yellow"/>
              <w:u w:val="single"/>
            </w:rPr>
          </w:rPrChange>
        </w:rPr>
        <w:t>k</w:t>
      </w:r>
      <w:r w:rsidR="00E62A80" w:rsidRPr="00D95917">
        <w:rPr>
          <w:color w:val="000000" w:themeColor="text1"/>
          <w:szCs w:val="21"/>
          <w:highlight w:val="yellow"/>
          <w:u w:val="single"/>
          <w:shd w:val="pct15" w:color="auto" w:fill="FFFFFF"/>
          <w:rPrChange w:id="1230" w:author="jiuming Lin" w:date="2019-06-30T10:10:00Z">
            <w:rPr>
              <w:color w:val="000000" w:themeColor="text1"/>
              <w:szCs w:val="21"/>
              <w:highlight w:val="yellow"/>
              <w:u w:val="single"/>
            </w:rPr>
          </w:rPrChange>
        </w:rPr>
        <w:t>=</w:t>
      </w:r>
      <w:r w:rsidRPr="00D95917">
        <w:rPr>
          <w:rFonts w:hint="eastAsia"/>
          <w:color w:val="000000" w:themeColor="text1"/>
          <w:szCs w:val="21"/>
          <w:highlight w:val="yellow"/>
          <w:u w:val="single"/>
          <w:shd w:val="pct15" w:color="auto" w:fill="FFFFFF"/>
          <w:rPrChange w:id="1231" w:author="jiuming Lin" w:date="2019-06-30T10:10:00Z">
            <w:rPr>
              <w:rFonts w:hint="eastAsia"/>
              <w:color w:val="000000" w:themeColor="text1"/>
              <w:szCs w:val="21"/>
              <w:highlight w:val="yellow"/>
              <w:u w:val="single"/>
            </w:rPr>
          </w:rPrChange>
        </w:rPr>
        <w:t>货币供给</w:t>
      </w:r>
      <w:r w:rsidR="00EB3807" w:rsidRPr="00D95917">
        <w:rPr>
          <w:color w:val="000000" w:themeColor="text1"/>
          <w:szCs w:val="21"/>
          <w:highlight w:val="yellow"/>
          <w:u w:val="single"/>
          <w:shd w:val="pct15" w:color="auto" w:fill="FFFFFF"/>
          <w:rPrChange w:id="1232" w:author="jiuming Lin" w:date="2019-06-30T10:10:00Z">
            <w:rPr>
              <w:color w:val="000000" w:themeColor="text1"/>
              <w:szCs w:val="21"/>
              <w:highlight w:val="yellow"/>
              <w:u w:val="single"/>
            </w:rPr>
          </w:rPrChange>
        </w:rPr>
        <w:t>/基础货币</w:t>
      </w:r>
      <w:r w:rsidR="00EB3807" w:rsidRPr="00D95917">
        <w:rPr>
          <w:rFonts w:hint="eastAsia"/>
          <w:color w:val="000000" w:themeColor="text1"/>
          <w:szCs w:val="21"/>
          <w:u w:val="single"/>
          <w:shd w:val="pct15" w:color="auto" w:fill="FFFFFF"/>
          <w:rPrChange w:id="1233" w:author="jiuming Lin" w:date="2019-06-30T10:10:00Z">
            <w:rPr>
              <w:rFonts w:hint="eastAsia"/>
              <w:color w:val="000000" w:themeColor="text1"/>
              <w:szCs w:val="21"/>
              <w:u w:val="single"/>
            </w:rPr>
          </w:rPrChange>
        </w:rPr>
        <w:t>。</w:t>
      </w:r>
    </w:p>
    <w:p w14:paraId="009F56EC" w14:textId="6466076E" w:rsidR="00EB3807" w:rsidRPr="00D95917" w:rsidRDefault="00EB3807" w:rsidP="00210016">
      <w:pPr>
        <w:rPr>
          <w:color w:val="000000" w:themeColor="text1"/>
          <w:szCs w:val="21"/>
          <w:u w:val="single"/>
          <w:shd w:val="pct15" w:color="auto" w:fill="FFFFFF"/>
          <w:rPrChange w:id="1234" w:author="jiuming Lin" w:date="2019-06-30T10:10:00Z">
            <w:rPr>
              <w:color w:val="000000" w:themeColor="text1"/>
              <w:szCs w:val="21"/>
              <w:u w:val="single"/>
            </w:rPr>
          </w:rPrChange>
        </w:rPr>
      </w:pPr>
      <w:r w:rsidRPr="00D95917">
        <w:rPr>
          <w:color w:val="000000" w:themeColor="text1"/>
          <w:szCs w:val="21"/>
          <w:u w:val="single"/>
          <w:shd w:val="pct15" w:color="auto" w:fill="FFFFFF"/>
          <w:rPrChange w:id="1235" w:author="jiuming Lin" w:date="2019-06-30T10:10:00Z">
            <w:rPr>
              <w:color w:val="000000" w:themeColor="text1"/>
              <w:szCs w:val="21"/>
              <w:u w:val="single"/>
            </w:rPr>
          </w:rPrChange>
        </w:rPr>
        <w:lastRenderedPageBreak/>
        <w:t>iii.</w:t>
      </w:r>
      <w:r w:rsidRPr="00D95917">
        <w:rPr>
          <w:rFonts w:hint="eastAsia"/>
          <w:color w:val="000000" w:themeColor="text1"/>
          <w:szCs w:val="21"/>
          <w:highlight w:val="yellow"/>
          <w:u w:val="single"/>
          <w:shd w:val="pct15" w:color="auto" w:fill="FFFFFF"/>
          <w:rPrChange w:id="1236" w:author="jiuming Lin" w:date="2019-06-30T10:10:00Z">
            <w:rPr>
              <w:rFonts w:hint="eastAsia"/>
              <w:color w:val="000000" w:themeColor="text1"/>
              <w:szCs w:val="21"/>
              <w:highlight w:val="yellow"/>
              <w:u w:val="single"/>
            </w:rPr>
          </w:rPrChange>
        </w:rPr>
        <w:t>货币供给</w:t>
      </w:r>
      <w:r w:rsidRPr="00D95917">
        <w:rPr>
          <w:color w:val="000000" w:themeColor="text1"/>
          <w:szCs w:val="21"/>
          <w:highlight w:val="yellow"/>
          <w:u w:val="single"/>
          <w:shd w:val="pct15" w:color="auto" w:fill="FFFFFF"/>
          <w:rPrChange w:id="1237" w:author="jiuming Lin" w:date="2019-06-30T10:10:00Z">
            <w:rPr>
              <w:color w:val="000000" w:themeColor="text1"/>
              <w:szCs w:val="21"/>
              <w:highlight w:val="yellow"/>
              <w:u w:val="single"/>
            </w:rPr>
          </w:rPrChange>
        </w:rPr>
        <w:t>=通货（即流通中的现金）</w:t>
      </w:r>
      <w:r w:rsidR="00347FC5" w:rsidRPr="00D95917">
        <w:rPr>
          <w:color w:val="000000" w:themeColor="text1"/>
          <w:szCs w:val="21"/>
          <w:highlight w:val="yellow"/>
          <w:u w:val="single"/>
          <w:shd w:val="pct15" w:color="auto" w:fill="FFFFFF"/>
          <w:rPrChange w:id="1238" w:author="jiuming Lin" w:date="2019-06-30T10:10:00Z">
            <w:rPr>
              <w:color w:val="000000" w:themeColor="text1"/>
              <w:szCs w:val="21"/>
              <w:highlight w:val="yellow"/>
              <w:u w:val="single"/>
            </w:rPr>
          </w:rPrChange>
        </w:rPr>
        <w:t>+</w:t>
      </w:r>
      <w:r w:rsidRPr="00D95917">
        <w:rPr>
          <w:rFonts w:hint="eastAsia"/>
          <w:color w:val="000000" w:themeColor="text1"/>
          <w:szCs w:val="21"/>
          <w:highlight w:val="yellow"/>
          <w:u w:val="single"/>
          <w:shd w:val="pct15" w:color="auto" w:fill="FFFFFF"/>
          <w:rPrChange w:id="1239" w:author="jiuming Lin" w:date="2019-06-30T10:10:00Z">
            <w:rPr>
              <w:rFonts w:hint="eastAsia"/>
              <w:color w:val="000000" w:themeColor="text1"/>
              <w:szCs w:val="21"/>
              <w:highlight w:val="yellow"/>
              <w:u w:val="single"/>
            </w:rPr>
          </w:rPrChange>
        </w:rPr>
        <w:t>活期存量</w:t>
      </w:r>
      <w:r w:rsidR="00347FC5" w:rsidRPr="00D95917">
        <w:rPr>
          <w:rFonts w:hint="eastAsia"/>
          <w:color w:val="000000" w:themeColor="text1"/>
          <w:szCs w:val="21"/>
          <w:highlight w:val="yellow"/>
          <w:u w:val="single"/>
          <w:shd w:val="pct15" w:color="auto" w:fill="FFFFFF"/>
          <w:rPrChange w:id="1240" w:author="jiuming Lin" w:date="2019-06-30T10:10:00Z">
            <w:rPr>
              <w:rFonts w:hint="eastAsia"/>
              <w:color w:val="000000" w:themeColor="text1"/>
              <w:szCs w:val="21"/>
              <w:highlight w:val="yellow"/>
              <w:u w:val="single"/>
            </w:rPr>
          </w:rPrChange>
        </w:rPr>
        <w:t>。</w:t>
      </w:r>
    </w:p>
    <w:p w14:paraId="70D7913F" w14:textId="6FB51D33" w:rsidR="00EB3807" w:rsidRPr="00D95917" w:rsidRDefault="00EB3807" w:rsidP="00210016">
      <w:pPr>
        <w:rPr>
          <w:color w:val="000000" w:themeColor="text1"/>
          <w:szCs w:val="21"/>
          <w:u w:val="single"/>
          <w:shd w:val="pct15" w:color="auto" w:fill="FFFFFF"/>
          <w:rPrChange w:id="1241" w:author="jiuming Lin" w:date="2019-06-30T10:10:00Z">
            <w:rPr>
              <w:color w:val="000000" w:themeColor="text1"/>
              <w:szCs w:val="21"/>
              <w:u w:val="single"/>
            </w:rPr>
          </w:rPrChange>
        </w:rPr>
      </w:pPr>
      <w:r w:rsidRPr="00D95917">
        <w:rPr>
          <w:color w:val="000000" w:themeColor="text1"/>
          <w:szCs w:val="21"/>
          <w:u w:val="single"/>
          <w:shd w:val="pct15" w:color="auto" w:fill="FFFFFF"/>
          <w:rPrChange w:id="1242" w:author="jiuming Lin" w:date="2019-06-30T10:10:00Z">
            <w:rPr>
              <w:color w:val="000000" w:themeColor="text1"/>
              <w:szCs w:val="21"/>
              <w:u w:val="single"/>
            </w:rPr>
          </w:rPrChange>
        </w:rPr>
        <w:t>iv.</w:t>
      </w:r>
      <w:r w:rsidRPr="00D95917">
        <w:rPr>
          <w:rFonts w:hint="eastAsia"/>
          <w:color w:val="000000" w:themeColor="text1"/>
          <w:szCs w:val="21"/>
          <w:highlight w:val="yellow"/>
          <w:u w:val="single"/>
          <w:shd w:val="pct15" w:color="auto" w:fill="FFFFFF"/>
          <w:rPrChange w:id="1243" w:author="jiuming Lin" w:date="2019-06-30T10:10:00Z">
            <w:rPr>
              <w:rFonts w:hint="eastAsia"/>
              <w:color w:val="000000" w:themeColor="text1"/>
              <w:szCs w:val="21"/>
              <w:highlight w:val="yellow"/>
              <w:u w:val="single"/>
            </w:rPr>
          </w:rPrChange>
        </w:rPr>
        <w:t>基础货币</w:t>
      </w:r>
      <w:r w:rsidRPr="00D95917">
        <w:rPr>
          <w:color w:val="000000" w:themeColor="text1"/>
          <w:szCs w:val="21"/>
          <w:highlight w:val="yellow"/>
          <w:u w:val="single"/>
          <w:shd w:val="pct15" w:color="auto" w:fill="FFFFFF"/>
          <w:rPrChange w:id="1244" w:author="jiuming Lin" w:date="2019-06-30T10:10:00Z">
            <w:rPr>
              <w:color w:val="000000" w:themeColor="text1"/>
              <w:szCs w:val="21"/>
              <w:highlight w:val="yellow"/>
              <w:u w:val="single"/>
            </w:rPr>
          </w:rPrChange>
        </w:rPr>
        <w:t>=通货</w:t>
      </w:r>
      <w:r w:rsidR="00347FC5" w:rsidRPr="00D95917">
        <w:rPr>
          <w:color w:val="000000" w:themeColor="text1"/>
          <w:szCs w:val="21"/>
          <w:highlight w:val="yellow"/>
          <w:u w:val="single"/>
          <w:shd w:val="pct15" w:color="auto" w:fill="FFFFFF"/>
          <w:rPrChange w:id="1245" w:author="jiuming Lin" w:date="2019-06-30T10:10:00Z">
            <w:rPr>
              <w:color w:val="000000" w:themeColor="text1"/>
              <w:szCs w:val="21"/>
              <w:highlight w:val="yellow"/>
              <w:u w:val="single"/>
            </w:rPr>
          </w:rPrChange>
        </w:rPr>
        <w:t>+</w:t>
      </w:r>
      <w:r w:rsidRPr="00D95917">
        <w:rPr>
          <w:rFonts w:hint="eastAsia"/>
          <w:color w:val="000000" w:themeColor="text1"/>
          <w:szCs w:val="21"/>
          <w:highlight w:val="yellow"/>
          <w:u w:val="single"/>
          <w:shd w:val="pct15" w:color="auto" w:fill="FFFFFF"/>
          <w:rPrChange w:id="1246" w:author="jiuming Lin" w:date="2019-06-30T10:10:00Z">
            <w:rPr>
              <w:rFonts w:hint="eastAsia"/>
              <w:color w:val="000000" w:themeColor="text1"/>
              <w:szCs w:val="21"/>
              <w:highlight w:val="yellow"/>
              <w:u w:val="single"/>
            </w:rPr>
          </w:rPrChange>
        </w:rPr>
        <w:t>准备金</w:t>
      </w:r>
      <w:r w:rsidRPr="00D95917">
        <w:rPr>
          <w:rFonts w:hint="eastAsia"/>
          <w:color w:val="000000" w:themeColor="text1"/>
          <w:szCs w:val="21"/>
          <w:u w:val="single"/>
          <w:shd w:val="pct15" w:color="auto" w:fill="FFFFFF"/>
          <w:rPrChange w:id="1247" w:author="jiuming Lin" w:date="2019-06-30T10:10:00Z">
            <w:rPr>
              <w:rFonts w:hint="eastAsia"/>
              <w:color w:val="000000" w:themeColor="text1"/>
              <w:szCs w:val="21"/>
              <w:u w:val="single"/>
            </w:rPr>
          </w:rPrChange>
        </w:rPr>
        <w:t>。</w:t>
      </w:r>
    </w:p>
    <w:p w14:paraId="548371CC" w14:textId="613F6DC7" w:rsidR="00210016" w:rsidRPr="00D95917" w:rsidRDefault="00D30C5F" w:rsidP="00210016">
      <w:pPr>
        <w:rPr>
          <w:color w:val="000000" w:themeColor="text1"/>
          <w:szCs w:val="21"/>
          <w:shd w:val="pct15" w:color="auto" w:fill="FFFFFF"/>
          <w:rPrChange w:id="1248" w:author="jiuming Lin" w:date="2019-06-30T10:10:00Z">
            <w:rPr>
              <w:color w:val="000000" w:themeColor="text1"/>
              <w:szCs w:val="21"/>
            </w:rPr>
          </w:rPrChange>
        </w:rPr>
      </w:pPr>
      <w:r w:rsidRPr="00D95917">
        <w:rPr>
          <w:color w:val="000000" w:themeColor="text1"/>
          <w:szCs w:val="21"/>
          <w:shd w:val="pct15" w:color="auto" w:fill="FFFFFF"/>
          <w:rPrChange w:id="1249" w:author="jiuming Lin" w:date="2019-06-30T10:10:00Z">
            <w:rPr>
              <w:color w:val="000000" w:themeColor="text1"/>
              <w:szCs w:val="21"/>
            </w:rPr>
          </w:rPrChange>
        </w:rPr>
        <w:t>IV</w:t>
      </w:r>
      <w:r w:rsidR="00210016" w:rsidRPr="00D95917">
        <w:rPr>
          <w:color w:val="000000" w:themeColor="text1"/>
          <w:szCs w:val="21"/>
          <w:shd w:val="pct15" w:color="auto" w:fill="FFFFFF"/>
          <w:rPrChange w:id="1250" w:author="jiuming Lin" w:date="2019-06-30T10:10:00Z">
            <w:rPr>
              <w:color w:val="000000" w:themeColor="text1"/>
              <w:szCs w:val="21"/>
            </w:rPr>
          </w:rPrChange>
        </w:rPr>
        <w:t>.举例：</w:t>
      </w:r>
    </w:p>
    <w:p w14:paraId="3D802335" w14:textId="348E3E55" w:rsidR="00210016" w:rsidRPr="00D95917" w:rsidRDefault="00210016" w:rsidP="00210016">
      <w:pPr>
        <w:rPr>
          <w:color w:val="000000" w:themeColor="text1"/>
          <w:szCs w:val="21"/>
          <w:shd w:val="pct15" w:color="auto" w:fill="FFFFFF"/>
          <w:rPrChange w:id="1251" w:author="jiuming Lin" w:date="2019-06-30T10:10:00Z">
            <w:rPr>
              <w:color w:val="000000" w:themeColor="text1"/>
              <w:szCs w:val="21"/>
            </w:rPr>
          </w:rPrChange>
        </w:rPr>
      </w:pPr>
      <w:r w:rsidRPr="00D95917">
        <w:rPr>
          <w:noProof/>
          <w:shd w:val="pct15" w:color="auto" w:fill="FFFFFF"/>
          <w:rPrChange w:id="1252" w:author="jiuming Lin" w:date="2019-06-30T10:10:00Z">
            <w:rPr>
              <w:noProof/>
            </w:rPr>
          </w:rPrChange>
        </w:rPr>
        <w:drawing>
          <wp:inline distT="0" distB="0" distL="0" distR="0" wp14:anchorId="3409FF05" wp14:editId="4A4CE81D">
            <wp:extent cx="3354048" cy="1409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5859" cy="1427273"/>
                    </a:xfrm>
                    <a:prstGeom prst="rect">
                      <a:avLst/>
                    </a:prstGeom>
                  </pic:spPr>
                </pic:pic>
              </a:graphicData>
            </a:graphic>
          </wp:inline>
        </w:drawing>
      </w:r>
    </w:p>
    <w:p w14:paraId="0FFB3F63" w14:textId="643DAC09" w:rsidR="00E84102" w:rsidRPr="00D95917" w:rsidRDefault="00E84102" w:rsidP="00E84102">
      <w:pPr>
        <w:rPr>
          <w:color w:val="000000" w:themeColor="text1"/>
          <w:szCs w:val="21"/>
          <w:shd w:val="pct15" w:color="auto" w:fill="FFFFFF"/>
          <w:rPrChange w:id="1253" w:author="jiuming Lin" w:date="2019-06-30T10:10:00Z">
            <w:rPr>
              <w:color w:val="000000" w:themeColor="text1"/>
              <w:szCs w:val="21"/>
            </w:rPr>
          </w:rPrChange>
        </w:rPr>
      </w:pPr>
      <w:r w:rsidRPr="00D95917">
        <w:rPr>
          <w:color w:val="000000" w:themeColor="text1"/>
          <w:szCs w:val="21"/>
          <w:shd w:val="pct15" w:color="auto" w:fill="FFFFFF"/>
          <w:rPrChange w:id="1254" w:author="jiuming Lin" w:date="2019-06-30T10:10:00Z">
            <w:rPr>
              <w:color w:val="000000" w:themeColor="text1"/>
              <w:szCs w:val="21"/>
            </w:rPr>
          </w:rPrChange>
        </w:rPr>
        <w:t>M = 100 + 80 + 64 + 51.2 + ······</w:t>
      </w:r>
    </w:p>
    <w:p w14:paraId="34BB6ADE" w14:textId="6E609A90" w:rsidR="00E84102" w:rsidRPr="00D95917" w:rsidRDefault="00E84102" w:rsidP="00E84102">
      <w:pPr>
        <w:rPr>
          <w:color w:val="000000" w:themeColor="text1"/>
          <w:szCs w:val="21"/>
          <w:shd w:val="pct15" w:color="auto" w:fill="FFFFFF"/>
          <w:rPrChange w:id="1255" w:author="jiuming Lin" w:date="2019-06-30T10:10:00Z">
            <w:rPr>
              <w:color w:val="000000" w:themeColor="text1"/>
              <w:szCs w:val="21"/>
            </w:rPr>
          </w:rPrChange>
        </w:rPr>
      </w:pPr>
      <w:r w:rsidRPr="00D95917">
        <w:rPr>
          <w:color w:val="000000" w:themeColor="text1"/>
          <w:szCs w:val="21"/>
          <w:shd w:val="pct15" w:color="auto" w:fill="FFFFFF"/>
          <w:rPrChange w:id="1256" w:author="jiuming Lin" w:date="2019-06-30T10:10:00Z">
            <w:rPr>
              <w:color w:val="000000" w:themeColor="text1"/>
              <w:szCs w:val="21"/>
            </w:rPr>
          </w:rPrChange>
        </w:rPr>
        <w:t>= 100 [ 1 +（1 - 0.2）</w:t>
      </w:r>
      <w:r w:rsidRPr="00D95917">
        <w:rPr>
          <w:color w:val="000000" w:themeColor="text1"/>
          <w:szCs w:val="21"/>
          <w:shd w:val="pct15" w:color="auto" w:fill="FFFFFF"/>
          <w:vertAlign w:val="superscript"/>
          <w:rPrChange w:id="1257" w:author="jiuming Lin" w:date="2019-06-30T10:10:00Z">
            <w:rPr>
              <w:color w:val="000000" w:themeColor="text1"/>
              <w:szCs w:val="21"/>
              <w:vertAlign w:val="superscript"/>
            </w:rPr>
          </w:rPrChange>
        </w:rPr>
        <w:t xml:space="preserve">1 </w:t>
      </w:r>
      <w:r w:rsidRPr="00D95917">
        <w:rPr>
          <w:color w:val="000000" w:themeColor="text1"/>
          <w:szCs w:val="21"/>
          <w:shd w:val="pct15" w:color="auto" w:fill="FFFFFF"/>
          <w:rPrChange w:id="1258" w:author="jiuming Lin" w:date="2019-06-30T10:10:00Z">
            <w:rPr>
              <w:color w:val="000000" w:themeColor="text1"/>
              <w:szCs w:val="21"/>
            </w:rPr>
          </w:rPrChange>
        </w:rPr>
        <w:t>+（1 - 0.2）</w:t>
      </w:r>
      <w:r w:rsidRPr="00D95917">
        <w:rPr>
          <w:color w:val="000000" w:themeColor="text1"/>
          <w:szCs w:val="21"/>
          <w:shd w:val="pct15" w:color="auto" w:fill="FFFFFF"/>
          <w:vertAlign w:val="superscript"/>
          <w:rPrChange w:id="1259" w:author="jiuming Lin" w:date="2019-06-30T10:10:00Z">
            <w:rPr>
              <w:color w:val="000000" w:themeColor="text1"/>
              <w:szCs w:val="21"/>
              <w:vertAlign w:val="superscript"/>
            </w:rPr>
          </w:rPrChange>
        </w:rPr>
        <w:t xml:space="preserve">2 </w:t>
      </w:r>
      <w:r w:rsidRPr="00D95917">
        <w:rPr>
          <w:color w:val="000000" w:themeColor="text1"/>
          <w:szCs w:val="21"/>
          <w:shd w:val="pct15" w:color="auto" w:fill="FFFFFF"/>
          <w:rPrChange w:id="1260" w:author="jiuming Lin" w:date="2019-06-30T10:10:00Z">
            <w:rPr>
              <w:color w:val="000000" w:themeColor="text1"/>
              <w:szCs w:val="21"/>
            </w:rPr>
          </w:rPrChange>
        </w:rPr>
        <w:t>+ ······ +（1 - 0.2）</w:t>
      </w:r>
      <w:r w:rsidR="00804436" w:rsidRPr="00D95917">
        <w:rPr>
          <w:rFonts w:hint="eastAsia"/>
          <w:color w:val="000000" w:themeColor="text1"/>
          <w:szCs w:val="21"/>
          <w:shd w:val="pct15" w:color="auto" w:fill="FFFFFF"/>
          <w:vertAlign w:val="superscript"/>
          <w:rPrChange w:id="1261" w:author="jiuming Lin" w:date="2019-06-30T10:10:00Z">
            <w:rPr>
              <w:rFonts w:hint="eastAsia"/>
              <w:color w:val="000000" w:themeColor="text1"/>
              <w:szCs w:val="21"/>
              <w:vertAlign w:val="superscript"/>
            </w:rPr>
          </w:rPrChange>
        </w:rPr>
        <w:t>（</w:t>
      </w:r>
      <w:r w:rsidRPr="00D95917">
        <w:rPr>
          <w:color w:val="000000" w:themeColor="text1"/>
          <w:szCs w:val="21"/>
          <w:shd w:val="pct15" w:color="auto" w:fill="FFFFFF"/>
          <w:vertAlign w:val="superscript"/>
          <w:rPrChange w:id="1262" w:author="jiuming Lin" w:date="2019-06-30T10:10:00Z">
            <w:rPr>
              <w:color w:val="000000" w:themeColor="text1"/>
              <w:szCs w:val="21"/>
              <w:vertAlign w:val="superscript"/>
            </w:rPr>
          </w:rPrChange>
        </w:rPr>
        <w:t>n -1</w:t>
      </w:r>
      <w:r w:rsidR="00804436" w:rsidRPr="00D95917">
        <w:rPr>
          <w:rFonts w:hint="eastAsia"/>
          <w:color w:val="000000" w:themeColor="text1"/>
          <w:szCs w:val="21"/>
          <w:shd w:val="pct15" w:color="auto" w:fill="FFFFFF"/>
          <w:vertAlign w:val="superscript"/>
          <w:rPrChange w:id="1263" w:author="jiuming Lin" w:date="2019-06-30T10:10:00Z">
            <w:rPr>
              <w:rFonts w:hint="eastAsia"/>
              <w:color w:val="000000" w:themeColor="text1"/>
              <w:szCs w:val="21"/>
              <w:vertAlign w:val="superscript"/>
            </w:rPr>
          </w:rPrChange>
        </w:rPr>
        <w:t>）</w:t>
      </w:r>
      <w:r w:rsidRPr="00D95917">
        <w:rPr>
          <w:color w:val="000000" w:themeColor="text1"/>
          <w:szCs w:val="21"/>
          <w:shd w:val="pct15" w:color="auto" w:fill="FFFFFF"/>
          <w:rPrChange w:id="1264" w:author="jiuming Lin" w:date="2019-06-30T10:10:00Z">
            <w:rPr>
              <w:color w:val="000000" w:themeColor="text1"/>
              <w:szCs w:val="21"/>
            </w:rPr>
          </w:rPrChange>
        </w:rPr>
        <w:t>]</w:t>
      </w:r>
      <w:r w:rsidR="009C7F4B" w:rsidRPr="00D95917">
        <w:rPr>
          <w:color w:val="000000" w:themeColor="text1"/>
          <w:szCs w:val="21"/>
          <w:shd w:val="pct15" w:color="auto" w:fill="FFFFFF"/>
          <w:rPrChange w:id="1265" w:author="jiuming Lin" w:date="2019-06-30T10:10:00Z">
            <w:rPr>
              <w:color w:val="000000" w:themeColor="text1"/>
              <w:szCs w:val="21"/>
            </w:rPr>
          </w:rPrChange>
        </w:rPr>
        <w:t>（n→∞）</w:t>
      </w:r>
    </w:p>
    <w:p w14:paraId="4FFA0B42" w14:textId="3F7ACF34" w:rsidR="00E84102" w:rsidRPr="00D95917" w:rsidRDefault="00E84102" w:rsidP="00E84102">
      <w:pPr>
        <w:rPr>
          <w:color w:val="000000" w:themeColor="text1"/>
          <w:szCs w:val="21"/>
          <w:shd w:val="pct15" w:color="auto" w:fill="FFFFFF"/>
          <w:rPrChange w:id="1266" w:author="jiuming Lin" w:date="2019-06-30T10:10:00Z">
            <w:rPr>
              <w:color w:val="000000" w:themeColor="text1"/>
              <w:szCs w:val="21"/>
            </w:rPr>
          </w:rPrChange>
        </w:rPr>
      </w:pPr>
      <w:r w:rsidRPr="00D95917">
        <w:rPr>
          <w:color w:val="000000" w:themeColor="text1"/>
          <w:szCs w:val="21"/>
          <w:shd w:val="pct15" w:color="auto" w:fill="FFFFFF"/>
          <w:rPrChange w:id="1267" w:author="jiuming Lin" w:date="2019-06-30T10:10:00Z">
            <w:rPr>
              <w:color w:val="000000" w:themeColor="text1"/>
              <w:szCs w:val="21"/>
            </w:rPr>
          </w:rPrChange>
        </w:rPr>
        <w:t>= 100 / 0.2 = 500（万元）</w:t>
      </w:r>
    </w:p>
    <w:p w14:paraId="656BD674" w14:textId="77777777" w:rsidR="00EC3ADC" w:rsidRDefault="00EC3ADC" w:rsidP="00E84102">
      <w:pPr>
        <w:rPr>
          <w:color w:val="000000" w:themeColor="text1"/>
          <w:szCs w:val="21"/>
        </w:rPr>
      </w:pPr>
    </w:p>
    <w:p w14:paraId="3D9D6C4B" w14:textId="14D882CF" w:rsidR="00661E1E" w:rsidRPr="00F93C47" w:rsidRDefault="00C83D4A" w:rsidP="00210016">
      <w:pPr>
        <w:rPr>
          <w:b/>
          <w:color w:val="000000" w:themeColor="text1"/>
          <w:szCs w:val="21"/>
        </w:rPr>
      </w:pPr>
      <w:r w:rsidRPr="00F93C47">
        <w:rPr>
          <w:rFonts w:hint="eastAsia"/>
          <w:b/>
          <w:color w:val="000000" w:themeColor="text1"/>
          <w:szCs w:val="21"/>
        </w:rPr>
        <w:t>三、货币市场均衡</w:t>
      </w:r>
    </w:p>
    <w:p w14:paraId="511EFC6A" w14:textId="141734D1" w:rsidR="00C83D4A" w:rsidRDefault="00C83D4A" w:rsidP="00210016">
      <w:pPr>
        <w:rPr>
          <w:color w:val="000000" w:themeColor="text1"/>
          <w:szCs w:val="21"/>
        </w:rPr>
      </w:pPr>
      <w:r>
        <w:rPr>
          <w:rFonts w:hint="eastAsia"/>
          <w:color w:val="000000" w:themeColor="text1"/>
          <w:szCs w:val="21"/>
        </w:rPr>
        <w:t>1.古典货币市场：</w:t>
      </w:r>
    </w:p>
    <w:p w14:paraId="5951FBFC" w14:textId="6100FF05" w:rsidR="00C83D4A" w:rsidRDefault="00C83D4A" w:rsidP="00210016">
      <w:pPr>
        <w:rPr>
          <w:color w:val="000000" w:themeColor="text1"/>
          <w:szCs w:val="21"/>
        </w:rPr>
      </w:pPr>
      <w:r>
        <w:rPr>
          <w:rFonts w:hint="eastAsia"/>
          <w:color w:val="000000" w:themeColor="text1"/>
          <w:szCs w:val="21"/>
        </w:rPr>
        <w:t>①观点：</w:t>
      </w:r>
      <w:r w:rsidRPr="00C83D4A">
        <w:rPr>
          <w:rFonts w:hint="eastAsia"/>
          <w:color w:val="000000" w:themeColor="text1"/>
          <w:szCs w:val="21"/>
        </w:rPr>
        <w:t>古典经济学的利率决定观点</w:t>
      </w:r>
      <w:r>
        <w:rPr>
          <w:rFonts w:hint="eastAsia"/>
          <w:color w:val="000000" w:themeColor="text1"/>
          <w:szCs w:val="21"/>
        </w:rPr>
        <w:t>：</w:t>
      </w:r>
    </w:p>
    <w:p w14:paraId="7E4448A4" w14:textId="184015AE" w:rsidR="00C83D4A" w:rsidRDefault="00C83D4A" w:rsidP="00210016">
      <w:pPr>
        <w:rPr>
          <w:color w:val="000000" w:themeColor="text1"/>
          <w:szCs w:val="21"/>
        </w:rPr>
      </w:pPr>
      <w:r>
        <w:rPr>
          <w:rFonts w:hint="eastAsia"/>
          <w:color w:val="000000" w:themeColor="text1"/>
          <w:szCs w:val="21"/>
        </w:rPr>
        <w:t>I</w:t>
      </w:r>
      <w:r>
        <w:rPr>
          <w:color w:val="000000" w:themeColor="text1"/>
          <w:szCs w:val="21"/>
        </w:rPr>
        <w:t>.</w:t>
      </w:r>
      <w:r w:rsidRPr="00C83D4A">
        <w:rPr>
          <w:rFonts w:hint="eastAsia"/>
        </w:rPr>
        <w:t xml:space="preserve"> </w:t>
      </w:r>
      <w:r w:rsidRPr="00C83D4A">
        <w:rPr>
          <w:rFonts w:hint="eastAsia"/>
          <w:color w:val="000000" w:themeColor="text1"/>
          <w:szCs w:val="21"/>
        </w:rPr>
        <w:t>古典的利率由资金借贷市场上的供求均衡决定，而且资金的供给（储蓄）和需求（投资）都是内生的。</w:t>
      </w:r>
    </w:p>
    <w:p w14:paraId="6D8C826F" w14:textId="77A998FE" w:rsidR="00C83D4A" w:rsidRDefault="00C83D4A" w:rsidP="00210016">
      <w:pPr>
        <w:rPr>
          <w:color w:val="000000" w:themeColor="text1"/>
          <w:szCs w:val="21"/>
        </w:rPr>
      </w:pPr>
      <w:r>
        <w:rPr>
          <w:rFonts w:hint="eastAsia"/>
          <w:color w:val="000000" w:themeColor="text1"/>
          <w:szCs w:val="21"/>
        </w:rPr>
        <w:t>I</w:t>
      </w:r>
      <w:r>
        <w:rPr>
          <w:color w:val="000000" w:themeColor="text1"/>
          <w:szCs w:val="21"/>
        </w:rPr>
        <w:t>I.</w:t>
      </w:r>
      <w:r w:rsidRPr="00C83D4A">
        <w:rPr>
          <w:rFonts w:hint="eastAsia"/>
        </w:rPr>
        <w:t xml:space="preserve"> </w:t>
      </w:r>
      <w:r w:rsidRPr="00C83D4A">
        <w:rPr>
          <w:rFonts w:hint="eastAsia"/>
          <w:color w:val="000000" w:themeColor="text1"/>
          <w:szCs w:val="21"/>
        </w:rPr>
        <w:t>利率也会对资金的供给（储蓄）和需求（投资）进行调节。</w:t>
      </w:r>
    </w:p>
    <w:p w14:paraId="405F325F" w14:textId="67C2F9FB" w:rsidR="009360B6" w:rsidRPr="00017EC0" w:rsidRDefault="00600BAB" w:rsidP="00210016">
      <w:pPr>
        <w:rPr>
          <w:color w:val="FF0000"/>
          <w:szCs w:val="21"/>
          <w:u w:val="single"/>
          <w:rPrChange w:id="1268" w:author="jiuming Lin" w:date="2019-07-01T14:19:00Z">
            <w:rPr>
              <w:color w:val="000000" w:themeColor="text1"/>
              <w:szCs w:val="21"/>
              <w:u w:val="single"/>
            </w:rPr>
          </w:rPrChange>
        </w:rPr>
      </w:pPr>
      <w:r w:rsidRPr="00017EC0">
        <w:rPr>
          <w:color w:val="FF0000"/>
          <w:szCs w:val="21"/>
          <w:u w:val="single"/>
          <w:rPrChange w:id="1269" w:author="jiuming Lin" w:date="2019-07-01T14:19:00Z">
            <w:rPr>
              <w:color w:val="000000" w:themeColor="text1"/>
              <w:szCs w:val="21"/>
              <w:u w:val="single"/>
            </w:rPr>
          </w:rPrChange>
        </w:rPr>
        <w:t>2.均衡利率：指保持货币流通中货币供给与货币需求一致时的利率。</w:t>
      </w:r>
    </w:p>
    <w:p w14:paraId="446EA2BD" w14:textId="04579DE2" w:rsidR="00600BAB" w:rsidRPr="00600BAB" w:rsidRDefault="00600BAB" w:rsidP="00210016">
      <w:pPr>
        <w:rPr>
          <w:color w:val="0070C0"/>
          <w:szCs w:val="21"/>
        </w:rPr>
      </w:pPr>
      <w:r w:rsidRPr="00600BAB">
        <w:rPr>
          <w:rFonts w:hint="eastAsia"/>
          <w:color w:val="0070C0"/>
          <w:szCs w:val="21"/>
        </w:rPr>
        <w:t>图示：</w:t>
      </w:r>
    </w:p>
    <w:p w14:paraId="30509868" w14:textId="3072BCD6" w:rsidR="00600BAB" w:rsidRDefault="00600BAB" w:rsidP="00210016">
      <w:pPr>
        <w:rPr>
          <w:color w:val="000000" w:themeColor="text1"/>
          <w:szCs w:val="21"/>
        </w:rPr>
      </w:pPr>
      <w:r w:rsidRPr="00600BAB">
        <w:rPr>
          <w:noProof/>
        </w:rPr>
        <w:drawing>
          <wp:inline distT="0" distB="0" distL="0" distR="0" wp14:anchorId="284E63C8" wp14:editId="462FBD02">
            <wp:extent cx="3491230" cy="1692654"/>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01329" cy="1697550"/>
                    </a:xfrm>
                    <a:prstGeom prst="rect">
                      <a:avLst/>
                    </a:prstGeom>
                  </pic:spPr>
                </pic:pic>
              </a:graphicData>
            </a:graphic>
          </wp:inline>
        </w:drawing>
      </w:r>
    </w:p>
    <w:p w14:paraId="3CC31FAE" w14:textId="48BDFD56" w:rsidR="00600BAB" w:rsidRDefault="00600BAB" w:rsidP="00210016">
      <w:pPr>
        <w:rPr>
          <w:bCs/>
          <w:color w:val="00B050"/>
          <w:szCs w:val="21"/>
        </w:rPr>
      </w:pPr>
      <w:r w:rsidRPr="00600BAB">
        <w:rPr>
          <w:rFonts w:hint="eastAsia"/>
          <w:color w:val="00B050"/>
          <w:szCs w:val="21"/>
        </w:rPr>
        <w:t>#</w:t>
      </w:r>
      <w:r w:rsidRPr="00600BAB">
        <w:rPr>
          <w:rFonts w:hint="eastAsia"/>
          <w:bCs/>
          <w:color w:val="00B050"/>
          <w:szCs w:val="21"/>
        </w:rPr>
        <w:t>古典货币市场的均衡机制，市场利率在均衡过程中起了决定性的作用。当利率水平较低时，如上图中的</w:t>
      </w:r>
      <w:r w:rsidRPr="00600BAB">
        <w:rPr>
          <w:bCs/>
          <w:color w:val="00B050"/>
          <w:szCs w:val="21"/>
        </w:rPr>
        <w:t>r</w:t>
      </w:r>
      <w:r w:rsidRPr="00600BAB">
        <w:rPr>
          <w:bCs/>
          <w:color w:val="00B050"/>
          <w:szCs w:val="21"/>
          <w:vertAlign w:val="subscript"/>
        </w:rPr>
        <w:t>1</w:t>
      </w:r>
      <w:r w:rsidRPr="00600BAB">
        <w:rPr>
          <w:bCs/>
          <w:color w:val="00B050"/>
          <w:szCs w:val="21"/>
        </w:rPr>
        <w:t>,</w:t>
      </w:r>
      <w:r w:rsidRPr="00600BAB">
        <w:rPr>
          <w:rFonts w:hint="eastAsia"/>
          <w:bCs/>
          <w:color w:val="00B050"/>
          <w:szCs w:val="21"/>
        </w:rPr>
        <w:t>市场上货币需求的量超过货币供给的量，从而促使利率水平上扬；当利率水平较高时，如上图中的</w:t>
      </w:r>
      <w:r w:rsidRPr="00600BAB">
        <w:rPr>
          <w:bCs/>
          <w:color w:val="00B050"/>
          <w:szCs w:val="21"/>
        </w:rPr>
        <w:t>r</w:t>
      </w:r>
      <w:r w:rsidRPr="00600BAB">
        <w:rPr>
          <w:bCs/>
          <w:color w:val="00B050"/>
          <w:szCs w:val="21"/>
          <w:vertAlign w:val="subscript"/>
        </w:rPr>
        <w:t>2</w:t>
      </w:r>
      <w:r w:rsidRPr="00600BAB">
        <w:rPr>
          <w:bCs/>
          <w:color w:val="00B050"/>
          <w:szCs w:val="21"/>
        </w:rPr>
        <w:t>,</w:t>
      </w:r>
      <w:r w:rsidRPr="00600BAB">
        <w:rPr>
          <w:rFonts w:hint="eastAsia"/>
          <w:bCs/>
          <w:color w:val="00B050"/>
          <w:szCs w:val="21"/>
        </w:rPr>
        <w:t>市场上货币供给的量超过货币需求的量，从而促使利率水平下降。只有一个合适的利率水平，如上图中的</w:t>
      </w:r>
      <w:r w:rsidRPr="00600BAB">
        <w:rPr>
          <w:bCs/>
          <w:color w:val="00B050"/>
          <w:szCs w:val="21"/>
        </w:rPr>
        <w:t>r</w:t>
      </w:r>
      <w:r w:rsidRPr="00600BAB">
        <w:rPr>
          <w:bCs/>
          <w:color w:val="00B050"/>
          <w:szCs w:val="21"/>
          <w:vertAlign w:val="subscript"/>
        </w:rPr>
        <w:t>0</w:t>
      </w:r>
      <w:r w:rsidRPr="00600BAB">
        <w:rPr>
          <w:bCs/>
          <w:color w:val="00B050"/>
          <w:szCs w:val="21"/>
        </w:rPr>
        <w:t>,</w:t>
      </w:r>
      <w:r w:rsidRPr="00600BAB">
        <w:rPr>
          <w:rFonts w:hint="eastAsia"/>
          <w:bCs/>
          <w:color w:val="00B050"/>
          <w:szCs w:val="21"/>
        </w:rPr>
        <w:t>才能保证市场上货币供求的均衡。这一利率水平就是所谓的均衡利率。</w:t>
      </w:r>
    </w:p>
    <w:p w14:paraId="7BF8529C" w14:textId="77777777" w:rsidR="0064104B" w:rsidRDefault="0064104B" w:rsidP="00210016">
      <w:pPr>
        <w:rPr>
          <w:bCs/>
          <w:color w:val="000000" w:themeColor="text1"/>
          <w:szCs w:val="21"/>
        </w:rPr>
      </w:pPr>
      <w:r w:rsidRPr="0064104B">
        <w:rPr>
          <w:rFonts w:hint="eastAsia"/>
          <w:bCs/>
          <w:color w:val="000000" w:themeColor="text1"/>
          <w:szCs w:val="21"/>
        </w:rPr>
        <w:t>3.现代货币市场：</w:t>
      </w:r>
    </w:p>
    <w:p w14:paraId="3BACAF13" w14:textId="3153F414" w:rsidR="00600BAB" w:rsidRDefault="0064104B" w:rsidP="00210016">
      <w:pPr>
        <w:rPr>
          <w:bCs/>
          <w:color w:val="000000" w:themeColor="text1"/>
          <w:szCs w:val="21"/>
        </w:rPr>
      </w:pPr>
      <w:r>
        <w:rPr>
          <w:rFonts w:hint="eastAsia"/>
          <w:bCs/>
          <w:color w:val="000000" w:themeColor="text1"/>
          <w:szCs w:val="21"/>
        </w:rPr>
        <w:t>①观点：</w:t>
      </w:r>
      <w:r w:rsidRPr="0064104B">
        <w:rPr>
          <w:rFonts w:hint="eastAsia"/>
          <w:bCs/>
          <w:color w:val="000000" w:themeColor="text1"/>
          <w:szCs w:val="21"/>
        </w:rPr>
        <w:t>凯恩斯经济学的利率决定观点</w:t>
      </w:r>
      <w:r>
        <w:rPr>
          <w:rFonts w:hint="eastAsia"/>
          <w:bCs/>
          <w:color w:val="000000" w:themeColor="text1"/>
          <w:szCs w:val="21"/>
        </w:rPr>
        <w:t>：</w:t>
      </w:r>
    </w:p>
    <w:p w14:paraId="738756EC" w14:textId="13711A7D" w:rsidR="00A6164F" w:rsidRPr="007726C3" w:rsidRDefault="00A6164F" w:rsidP="00210016">
      <w:pPr>
        <w:rPr>
          <w:bCs/>
          <w:color w:val="000000" w:themeColor="text1"/>
          <w:szCs w:val="21"/>
          <w:u w:val="single"/>
        </w:rPr>
      </w:pPr>
      <w:r w:rsidRPr="007726C3">
        <w:rPr>
          <w:bCs/>
          <w:color w:val="000000" w:themeColor="text1"/>
          <w:szCs w:val="21"/>
          <w:u w:val="single"/>
        </w:rPr>
        <w:t>I.</w:t>
      </w:r>
      <w:r w:rsidRPr="007726C3">
        <w:rPr>
          <w:rFonts w:hint="eastAsia"/>
          <w:u w:val="single"/>
        </w:rPr>
        <w:t xml:space="preserve"> </w:t>
      </w:r>
      <w:r w:rsidRPr="007726C3">
        <w:rPr>
          <w:rFonts w:hint="eastAsia"/>
          <w:bCs/>
          <w:color w:val="000000" w:themeColor="text1"/>
          <w:szCs w:val="21"/>
          <w:u w:val="single"/>
        </w:rPr>
        <w:t>利率由货币市场的均衡来决定。</w:t>
      </w:r>
    </w:p>
    <w:p w14:paraId="575DE70D" w14:textId="3053FC57" w:rsidR="00A6164F" w:rsidRPr="007726C3" w:rsidRDefault="00A6164F" w:rsidP="00210016">
      <w:pPr>
        <w:rPr>
          <w:bCs/>
          <w:color w:val="000000" w:themeColor="text1"/>
          <w:szCs w:val="21"/>
          <w:u w:val="single"/>
        </w:rPr>
      </w:pPr>
      <w:r w:rsidRPr="007726C3">
        <w:rPr>
          <w:rFonts w:hint="eastAsia"/>
          <w:bCs/>
          <w:color w:val="000000" w:themeColor="text1"/>
          <w:szCs w:val="21"/>
          <w:u w:val="single"/>
        </w:rPr>
        <w:t>I</w:t>
      </w:r>
      <w:r w:rsidRPr="007726C3">
        <w:rPr>
          <w:bCs/>
          <w:color w:val="000000" w:themeColor="text1"/>
          <w:szCs w:val="21"/>
          <w:u w:val="single"/>
        </w:rPr>
        <w:t>I.</w:t>
      </w:r>
      <w:r w:rsidRPr="007726C3">
        <w:rPr>
          <w:rFonts w:hint="eastAsia"/>
          <w:u w:val="single"/>
        </w:rPr>
        <w:t xml:space="preserve"> </w:t>
      </w:r>
      <w:r w:rsidRPr="007726C3">
        <w:rPr>
          <w:rFonts w:hint="eastAsia"/>
          <w:bCs/>
          <w:color w:val="000000" w:themeColor="text1"/>
          <w:szCs w:val="21"/>
          <w:u w:val="single"/>
        </w:rPr>
        <w:t>只有货币需求是内生的。</w:t>
      </w:r>
    </w:p>
    <w:p w14:paraId="6A0AFAAE" w14:textId="67EF26FF" w:rsidR="00A6164F" w:rsidRPr="007726C3" w:rsidRDefault="00A6164F" w:rsidP="00210016">
      <w:pPr>
        <w:rPr>
          <w:bCs/>
          <w:color w:val="000000" w:themeColor="text1"/>
          <w:szCs w:val="21"/>
          <w:u w:val="single"/>
        </w:rPr>
      </w:pPr>
      <w:r w:rsidRPr="007726C3">
        <w:rPr>
          <w:rFonts w:hint="eastAsia"/>
          <w:bCs/>
          <w:color w:val="000000" w:themeColor="text1"/>
          <w:szCs w:val="21"/>
          <w:u w:val="single"/>
        </w:rPr>
        <w:t>I</w:t>
      </w:r>
      <w:r w:rsidRPr="007726C3">
        <w:rPr>
          <w:bCs/>
          <w:color w:val="000000" w:themeColor="text1"/>
          <w:szCs w:val="21"/>
          <w:u w:val="single"/>
        </w:rPr>
        <w:t>II.</w:t>
      </w:r>
      <w:r w:rsidRPr="007726C3">
        <w:rPr>
          <w:rFonts w:hint="eastAsia"/>
          <w:u w:val="single"/>
        </w:rPr>
        <w:t xml:space="preserve"> </w:t>
      </w:r>
      <w:r w:rsidRPr="007726C3">
        <w:rPr>
          <w:rFonts w:hint="eastAsia"/>
          <w:bCs/>
          <w:color w:val="000000" w:themeColor="text1"/>
          <w:szCs w:val="21"/>
          <w:u w:val="single"/>
        </w:rPr>
        <w:t>货币供给是外生的，</w:t>
      </w:r>
      <w:r w:rsidRPr="007F38CD">
        <w:rPr>
          <w:rFonts w:hint="eastAsia"/>
          <w:bCs/>
          <w:color w:val="FF0000"/>
          <w:szCs w:val="21"/>
          <w:u w:val="single"/>
        </w:rPr>
        <w:t>其大小与利率无关</w:t>
      </w:r>
      <w:r w:rsidRPr="007726C3">
        <w:rPr>
          <w:rFonts w:hint="eastAsia"/>
          <w:bCs/>
          <w:color w:val="000000" w:themeColor="text1"/>
          <w:szCs w:val="21"/>
          <w:u w:val="single"/>
        </w:rPr>
        <w:t>。</w:t>
      </w:r>
    </w:p>
    <w:p w14:paraId="5CB7E72A" w14:textId="1FB0FF67" w:rsidR="00A6164F" w:rsidRDefault="00A6164F" w:rsidP="00210016">
      <w:pPr>
        <w:rPr>
          <w:bCs/>
          <w:color w:val="00B050"/>
          <w:szCs w:val="21"/>
        </w:rPr>
      </w:pPr>
      <w:r w:rsidRPr="00A6164F">
        <w:rPr>
          <w:rFonts w:hint="eastAsia"/>
          <w:bCs/>
          <w:color w:val="00B050"/>
          <w:szCs w:val="21"/>
        </w:rPr>
        <w:t>#在现代货币市场中货币供求的均衡完全是由政府控制的。政府可以根据自己的目的确定货币供应量的多少，并根据货币供应量的多少来调控市场利率水平。</w:t>
      </w:r>
    </w:p>
    <w:p w14:paraId="6442C78A" w14:textId="09194F9B" w:rsidR="00A6164F" w:rsidRPr="00FA65E8" w:rsidRDefault="00FA65E8" w:rsidP="00210016">
      <w:pPr>
        <w:rPr>
          <w:bCs/>
          <w:color w:val="000000" w:themeColor="text1"/>
          <w:szCs w:val="21"/>
        </w:rPr>
      </w:pPr>
      <w:r w:rsidRPr="00FA65E8">
        <w:rPr>
          <w:rFonts w:hint="eastAsia"/>
          <w:bCs/>
          <w:color w:val="000000" w:themeColor="text1"/>
          <w:szCs w:val="21"/>
        </w:rPr>
        <w:lastRenderedPageBreak/>
        <w:t>②利率决定图示：</w:t>
      </w:r>
    </w:p>
    <w:p w14:paraId="5BF1D316" w14:textId="6301AE7E" w:rsidR="00FA65E8" w:rsidRPr="00FA65E8" w:rsidRDefault="00FA65E8" w:rsidP="00210016">
      <w:pPr>
        <w:rPr>
          <w:bCs/>
          <w:color w:val="000000" w:themeColor="text1"/>
          <w:szCs w:val="21"/>
        </w:rPr>
      </w:pPr>
      <w:r w:rsidRPr="00FA65E8">
        <w:rPr>
          <w:bCs/>
          <w:noProof/>
          <w:color w:val="000000" w:themeColor="text1"/>
          <w:szCs w:val="21"/>
        </w:rPr>
        <w:drawing>
          <wp:inline distT="0" distB="0" distL="0" distR="0" wp14:anchorId="1E7BA98B" wp14:editId="74C444BB">
            <wp:extent cx="4224956" cy="2727960"/>
            <wp:effectExtent l="0" t="0" r="4445" b="0"/>
            <wp:docPr id="121858" name="Picture 4">
              <a:extLst xmlns:a="http://schemas.openxmlformats.org/drawingml/2006/main">
                <a:ext uri="{FF2B5EF4-FFF2-40B4-BE49-F238E27FC236}">
                  <a16:creationId xmlns:a16="http://schemas.microsoft.com/office/drawing/2014/main" id="{DA63A788-E69E-4A29-A9A3-AB39E070BC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8" name="Picture 4">
                      <a:extLst>
                        <a:ext uri="{FF2B5EF4-FFF2-40B4-BE49-F238E27FC236}">
                          <a16:creationId xmlns:a16="http://schemas.microsoft.com/office/drawing/2014/main" id="{DA63A788-E69E-4A29-A9A3-AB39E070BC79}"/>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39774" cy="2737528"/>
                    </a:xfrm>
                    <a:prstGeom prst="rect">
                      <a:avLst/>
                    </a:prstGeom>
                    <a:noFill/>
                    <a:ln>
                      <a:noFill/>
                    </a:ln>
                  </pic:spPr>
                </pic:pic>
              </a:graphicData>
            </a:graphic>
          </wp:inline>
        </w:drawing>
      </w:r>
    </w:p>
    <w:p w14:paraId="740BD4E0" w14:textId="1E21A287" w:rsidR="00FA65E8" w:rsidRPr="00FA65E8" w:rsidRDefault="00FA65E8" w:rsidP="00210016">
      <w:pPr>
        <w:rPr>
          <w:bCs/>
          <w:color w:val="000000" w:themeColor="text1"/>
          <w:szCs w:val="21"/>
        </w:rPr>
      </w:pPr>
      <w:r w:rsidRPr="00FA65E8">
        <w:rPr>
          <w:rFonts w:hint="eastAsia"/>
          <w:bCs/>
          <w:color w:val="000000" w:themeColor="text1"/>
          <w:szCs w:val="21"/>
        </w:rPr>
        <w:t>③利率变动图示：</w:t>
      </w:r>
    </w:p>
    <w:p w14:paraId="1B80B738" w14:textId="33FB49D2" w:rsidR="0064104B" w:rsidRDefault="00FA65E8" w:rsidP="00210016">
      <w:pPr>
        <w:rPr>
          <w:color w:val="000000" w:themeColor="text1"/>
          <w:szCs w:val="21"/>
        </w:rPr>
      </w:pPr>
      <w:r w:rsidRPr="00FA65E8">
        <w:rPr>
          <w:noProof/>
          <w:color w:val="000000" w:themeColor="text1"/>
          <w:szCs w:val="21"/>
        </w:rPr>
        <w:drawing>
          <wp:inline distT="0" distB="0" distL="0" distR="0" wp14:anchorId="6AC2B3E5" wp14:editId="069C4477">
            <wp:extent cx="4045885" cy="2628900"/>
            <wp:effectExtent l="0" t="0" r="0" b="0"/>
            <wp:docPr id="122882" name="Picture 4">
              <a:extLst xmlns:a="http://schemas.openxmlformats.org/drawingml/2006/main">
                <a:ext uri="{FF2B5EF4-FFF2-40B4-BE49-F238E27FC236}">
                  <a16:creationId xmlns:a16="http://schemas.microsoft.com/office/drawing/2014/main" id="{28A087ED-A9D0-4579-B41B-6D077ADCAB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2" name="Picture 4">
                      <a:extLst>
                        <a:ext uri="{FF2B5EF4-FFF2-40B4-BE49-F238E27FC236}">
                          <a16:creationId xmlns:a16="http://schemas.microsoft.com/office/drawing/2014/main" id="{28A087ED-A9D0-4579-B41B-6D077ADCABE5}"/>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49018" cy="2630936"/>
                    </a:xfrm>
                    <a:prstGeom prst="rect">
                      <a:avLst/>
                    </a:prstGeom>
                    <a:noFill/>
                    <a:ln>
                      <a:noFill/>
                    </a:ln>
                  </pic:spPr>
                </pic:pic>
              </a:graphicData>
            </a:graphic>
          </wp:inline>
        </w:drawing>
      </w:r>
    </w:p>
    <w:p w14:paraId="4A4BC6CB" w14:textId="2FF3BA3F" w:rsidR="00FA65E8" w:rsidRDefault="00FA65E8" w:rsidP="00210016">
      <w:pPr>
        <w:rPr>
          <w:color w:val="000000" w:themeColor="text1"/>
          <w:szCs w:val="21"/>
        </w:rPr>
      </w:pPr>
      <w:r>
        <w:rPr>
          <w:color w:val="000000" w:themeColor="text1"/>
          <w:szCs w:val="21"/>
        </w:rPr>
        <w:t>4</w:t>
      </w:r>
      <w:r>
        <w:rPr>
          <w:rFonts w:hint="eastAsia"/>
          <w:color w:val="000000" w:themeColor="text1"/>
          <w:szCs w:val="21"/>
        </w:rPr>
        <w:t>.现代货币市场的均衡图示：</w:t>
      </w:r>
    </w:p>
    <w:p w14:paraId="09CD113A" w14:textId="12E992AD" w:rsidR="00FA65E8" w:rsidRPr="005E2E76" w:rsidRDefault="00FA65E8" w:rsidP="00FA65E8">
      <w:pPr>
        <w:ind w:firstLineChars="200" w:firstLine="420"/>
        <w:rPr>
          <w:color w:val="FF0000"/>
          <w:szCs w:val="21"/>
        </w:rPr>
      </w:pPr>
      <w:r w:rsidRPr="00FA65E8">
        <w:rPr>
          <w:rFonts w:hint="eastAsia"/>
          <w:color w:val="000000" w:themeColor="text1"/>
          <w:szCs w:val="21"/>
        </w:rPr>
        <w:t>在现代货币市场中货币供求的均衡完全是由政府控制的。政府可以根据自己的目的确定货币供应量的多少，并根据货币供应量的多少来调控市场利率水平。当货币供给由</w:t>
      </w:r>
      <w:r w:rsidRPr="00FA65E8">
        <w:rPr>
          <w:color w:val="000000" w:themeColor="text1"/>
          <w:szCs w:val="21"/>
        </w:rPr>
        <w:t>M0扩大至M1时，利率水平则由r0降低至r1；反之，如果货币供给由M1减少至M0，利率水平则由r1上升至r0。</w:t>
      </w:r>
      <w:r w:rsidR="007F24F6" w:rsidRPr="005E2E76">
        <w:rPr>
          <w:rFonts w:hint="eastAsia"/>
          <w:color w:val="FF0000"/>
          <w:szCs w:val="21"/>
        </w:rPr>
        <w:t>因此政府可以通过操控货币供应量的方法</w:t>
      </w:r>
      <w:r w:rsidR="005E2E76" w:rsidRPr="005E2E76">
        <w:rPr>
          <w:rFonts w:hint="eastAsia"/>
          <w:color w:val="FF0000"/>
          <w:szCs w:val="21"/>
        </w:rPr>
        <w:t>来操控利率。</w:t>
      </w:r>
    </w:p>
    <w:p w14:paraId="0DBED7D5" w14:textId="71CFF54B" w:rsidR="00FA65E8" w:rsidRDefault="00FA65E8" w:rsidP="00FA65E8">
      <w:pPr>
        <w:ind w:firstLineChars="200" w:firstLine="420"/>
        <w:rPr>
          <w:color w:val="000000" w:themeColor="text1"/>
          <w:szCs w:val="21"/>
        </w:rPr>
      </w:pPr>
      <w:r w:rsidRPr="00FA65E8">
        <w:rPr>
          <w:noProof/>
        </w:rPr>
        <w:drawing>
          <wp:inline distT="0" distB="0" distL="0" distR="0" wp14:anchorId="7BB05C2C" wp14:editId="7DCB4772">
            <wp:extent cx="2697946" cy="1775460"/>
            <wp:effectExtent l="0" t="0" r="762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3064" cy="1791990"/>
                    </a:xfrm>
                    <a:prstGeom prst="rect">
                      <a:avLst/>
                    </a:prstGeom>
                  </pic:spPr>
                </pic:pic>
              </a:graphicData>
            </a:graphic>
          </wp:inline>
        </w:drawing>
      </w:r>
    </w:p>
    <w:p w14:paraId="7A0E7FBB" w14:textId="46B2946D" w:rsidR="00B03F56" w:rsidRPr="00B03F56" w:rsidRDefault="00B03F56" w:rsidP="00B03F56">
      <w:pPr>
        <w:rPr>
          <w:b/>
          <w:color w:val="000000" w:themeColor="text1"/>
          <w:sz w:val="28"/>
          <w:szCs w:val="28"/>
        </w:rPr>
      </w:pPr>
    </w:p>
    <w:p w14:paraId="4C147F2B" w14:textId="3EE163EC" w:rsidR="00330DA6" w:rsidRDefault="00B03F56" w:rsidP="00B03F56">
      <w:pPr>
        <w:rPr>
          <w:b/>
          <w:color w:val="000000" w:themeColor="text1"/>
          <w:sz w:val="28"/>
          <w:szCs w:val="28"/>
        </w:rPr>
      </w:pPr>
      <w:r w:rsidRPr="00B03F56">
        <w:rPr>
          <w:rFonts w:hint="eastAsia"/>
          <w:b/>
          <w:color w:val="000000" w:themeColor="text1"/>
          <w:sz w:val="28"/>
          <w:szCs w:val="28"/>
        </w:rPr>
        <w:t>第四节：专题一——</w:t>
      </w:r>
      <w:r w:rsidRPr="00B03F56">
        <w:rPr>
          <w:b/>
          <w:color w:val="000000" w:themeColor="text1"/>
          <w:sz w:val="28"/>
          <w:szCs w:val="28"/>
        </w:rPr>
        <w:t>GDP</w:t>
      </w:r>
      <w:r w:rsidRPr="00B03F56">
        <w:rPr>
          <w:rFonts w:hint="eastAsia"/>
          <w:b/>
          <w:color w:val="000000" w:themeColor="text1"/>
          <w:sz w:val="28"/>
          <w:szCs w:val="28"/>
        </w:rPr>
        <w:t>核算</w:t>
      </w:r>
    </w:p>
    <w:p w14:paraId="43F5E50F" w14:textId="192F12AD" w:rsidR="00330DA6" w:rsidRPr="00C72956" w:rsidRDefault="00330DA6" w:rsidP="00B03F56">
      <w:pPr>
        <w:rPr>
          <w:b/>
          <w:color w:val="000000" w:themeColor="text1"/>
          <w:szCs w:val="21"/>
        </w:rPr>
      </w:pPr>
      <w:r w:rsidRPr="00C72956">
        <w:rPr>
          <w:rFonts w:hint="eastAsia"/>
          <w:b/>
          <w:color w:val="000000" w:themeColor="text1"/>
          <w:szCs w:val="21"/>
        </w:rPr>
        <w:t>一、不计入G</w:t>
      </w:r>
      <w:r w:rsidRPr="00C72956">
        <w:rPr>
          <w:b/>
          <w:color w:val="000000" w:themeColor="text1"/>
          <w:szCs w:val="21"/>
        </w:rPr>
        <w:t>DP</w:t>
      </w:r>
      <w:r w:rsidRPr="00C72956">
        <w:rPr>
          <w:rFonts w:hint="eastAsia"/>
          <w:b/>
          <w:color w:val="000000" w:themeColor="text1"/>
          <w:szCs w:val="21"/>
        </w:rPr>
        <w:t>类型</w:t>
      </w:r>
    </w:p>
    <w:p w14:paraId="1E020A1D" w14:textId="67C321D5" w:rsidR="00B03F56" w:rsidRPr="002B0E85" w:rsidRDefault="00B03F56" w:rsidP="00B03F56">
      <w:pPr>
        <w:rPr>
          <w:color w:val="000000" w:themeColor="text1"/>
          <w:szCs w:val="21"/>
          <w:u w:val="single"/>
        </w:rPr>
      </w:pPr>
      <w:r w:rsidRPr="002B0E85">
        <w:rPr>
          <w:color w:val="000000" w:themeColor="text1"/>
          <w:szCs w:val="21"/>
          <w:u w:val="single"/>
        </w:rPr>
        <w:t>1</w:t>
      </w:r>
      <w:r w:rsidRPr="002B0E85">
        <w:rPr>
          <w:rFonts w:hint="eastAsia"/>
          <w:color w:val="000000" w:themeColor="text1"/>
          <w:szCs w:val="21"/>
          <w:u w:val="single"/>
        </w:rPr>
        <w:t>.</w:t>
      </w:r>
      <w:r w:rsidRPr="002B0E85">
        <w:rPr>
          <w:rFonts w:hint="eastAsia"/>
          <w:color w:val="FF0000"/>
          <w:szCs w:val="21"/>
          <w:u w:val="single"/>
        </w:rPr>
        <w:t>政府转移支付</w:t>
      </w:r>
      <w:r w:rsidRPr="002B0E85">
        <w:rPr>
          <w:rFonts w:hint="eastAsia"/>
          <w:color w:val="000000" w:themeColor="text1"/>
          <w:szCs w:val="21"/>
          <w:u w:val="single"/>
        </w:rPr>
        <w:t>不计入G</w:t>
      </w:r>
      <w:r w:rsidRPr="002B0E85">
        <w:rPr>
          <w:color w:val="000000" w:themeColor="text1"/>
          <w:szCs w:val="21"/>
          <w:u w:val="single"/>
        </w:rPr>
        <w:t>DP</w:t>
      </w:r>
      <w:r w:rsidR="007B4D74" w:rsidRPr="002B0E85">
        <w:rPr>
          <w:rFonts w:hint="eastAsia"/>
          <w:color w:val="000000" w:themeColor="text1"/>
          <w:szCs w:val="21"/>
          <w:u w:val="single"/>
        </w:rPr>
        <w:t>：</w:t>
      </w:r>
    </w:p>
    <w:p w14:paraId="41073FC6" w14:textId="3DFC37DC" w:rsidR="00B03F56" w:rsidRDefault="00B03F56" w:rsidP="007B4D74">
      <w:pPr>
        <w:ind w:firstLine="420"/>
        <w:rPr>
          <w:color w:val="000000" w:themeColor="text1"/>
          <w:szCs w:val="21"/>
        </w:rPr>
      </w:pPr>
      <w:r>
        <w:rPr>
          <w:rFonts w:hint="eastAsia"/>
          <w:color w:val="000000" w:themeColor="text1"/>
          <w:szCs w:val="21"/>
        </w:rPr>
        <w:t>因为政府转移支付只是简单地通过税收</w:t>
      </w:r>
      <w:r w:rsidR="007B4D74">
        <w:rPr>
          <w:rFonts w:hint="eastAsia"/>
          <w:color w:val="000000" w:themeColor="text1"/>
          <w:szCs w:val="21"/>
        </w:rPr>
        <w:t>把收入从一个人（或组织）转移到另一个人（或组织）手中，并没有相应的商品或劳务的交换发生。</w:t>
      </w:r>
    </w:p>
    <w:p w14:paraId="4702B367" w14:textId="70D5F6CE" w:rsidR="007B4D74" w:rsidRPr="003A0F36" w:rsidRDefault="007B4D74" w:rsidP="007B4D74">
      <w:pPr>
        <w:rPr>
          <w:color w:val="000000" w:themeColor="text1"/>
          <w:szCs w:val="21"/>
          <w:u w:val="single"/>
        </w:rPr>
      </w:pPr>
      <w:r w:rsidRPr="003A0F36">
        <w:rPr>
          <w:color w:val="000000" w:themeColor="text1"/>
          <w:szCs w:val="21"/>
          <w:u w:val="single"/>
        </w:rPr>
        <w:t>2</w:t>
      </w:r>
      <w:r w:rsidRPr="003A0F36">
        <w:rPr>
          <w:rFonts w:hint="eastAsia"/>
          <w:color w:val="000000" w:themeColor="text1"/>
          <w:szCs w:val="21"/>
          <w:u w:val="single"/>
        </w:rPr>
        <w:t>.</w:t>
      </w:r>
      <w:r w:rsidRPr="00F64CF6">
        <w:rPr>
          <w:rFonts w:hint="eastAsia"/>
          <w:color w:val="FF0000"/>
          <w:szCs w:val="21"/>
          <w:u w:val="single"/>
        </w:rPr>
        <w:t>购买</w:t>
      </w:r>
      <w:r w:rsidR="00330DA6" w:rsidRPr="00F64CF6">
        <w:rPr>
          <w:rFonts w:hint="eastAsia"/>
          <w:color w:val="FF0000"/>
          <w:szCs w:val="21"/>
          <w:u w:val="single"/>
        </w:rPr>
        <w:t>或出售</w:t>
      </w:r>
      <w:r w:rsidRPr="00F64CF6">
        <w:rPr>
          <w:rFonts w:hint="eastAsia"/>
          <w:color w:val="FF0000"/>
          <w:szCs w:val="21"/>
          <w:u w:val="single"/>
        </w:rPr>
        <w:t>一辆旧车（二手交易）</w:t>
      </w:r>
      <w:r w:rsidRPr="003A0F36">
        <w:rPr>
          <w:rFonts w:hint="eastAsia"/>
          <w:color w:val="000000" w:themeColor="text1"/>
          <w:szCs w:val="21"/>
          <w:u w:val="single"/>
        </w:rPr>
        <w:t>不计入G</w:t>
      </w:r>
      <w:r w:rsidRPr="003A0F36">
        <w:rPr>
          <w:color w:val="000000" w:themeColor="text1"/>
          <w:szCs w:val="21"/>
          <w:u w:val="single"/>
        </w:rPr>
        <w:t>DP</w:t>
      </w:r>
      <w:r w:rsidRPr="003A0F36">
        <w:rPr>
          <w:rFonts w:hint="eastAsia"/>
          <w:color w:val="000000" w:themeColor="text1"/>
          <w:szCs w:val="21"/>
          <w:u w:val="single"/>
        </w:rPr>
        <w:t>：</w:t>
      </w:r>
    </w:p>
    <w:p w14:paraId="25C767B3" w14:textId="6B43B0B4" w:rsidR="007B4D74" w:rsidRDefault="007B4D74" w:rsidP="007B4D74">
      <w:pPr>
        <w:ind w:firstLine="420"/>
        <w:rPr>
          <w:color w:val="000000" w:themeColor="text1"/>
          <w:szCs w:val="21"/>
        </w:rPr>
      </w:pPr>
      <w:r>
        <w:rPr>
          <w:rFonts w:hint="eastAsia"/>
          <w:color w:val="000000" w:themeColor="text1"/>
          <w:szCs w:val="21"/>
        </w:rPr>
        <w:t>因为在旧车销售的过程中，没有新产品的生产经营活动发生。按照当期生产计入当期G</w:t>
      </w:r>
      <w:r>
        <w:rPr>
          <w:color w:val="000000" w:themeColor="text1"/>
          <w:szCs w:val="21"/>
        </w:rPr>
        <w:t>DP</w:t>
      </w:r>
      <w:r>
        <w:rPr>
          <w:rFonts w:hint="eastAsia"/>
          <w:color w:val="000000" w:themeColor="text1"/>
          <w:szCs w:val="21"/>
        </w:rPr>
        <w:t>的原则，旧车在第一次销售时，已计入G</w:t>
      </w:r>
      <w:r>
        <w:rPr>
          <w:color w:val="000000" w:themeColor="text1"/>
          <w:szCs w:val="21"/>
        </w:rPr>
        <w:t>DP</w:t>
      </w:r>
      <w:r>
        <w:rPr>
          <w:rFonts w:hint="eastAsia"/>
          <w:color w:val="000000" w:themeColor="text1"/>
          <w:szCs w:val="21"/>
        </w:rPr>
        <w:t>，购买旧车时再计入G</w:t>
      </w:r>
      <w:r>
        <w:rPr>
          <w:color w:val="000000" w:themeColor="text1"/>
          <w:szCs w:val="21"/>
        </w:rPr>
        <w:t>DP</w:t>
      </w:r>
      <w:r>
        <w:rPr>
          <w:rFonts w:hint="eastAsia"/>
          <w:color w:val="000000" w:themeColor="text1"/>
          <w:szCs w:val="21"/>
        </w:rPr>
        <w:t>则会夸大经济成果。</w:t>
      </w:r>
    </w:p>
    <w:p w14:paraId="549B777C" w14:textId="4C2DBB42" w:rsidR="007B4D74" w:rsidRPr="003A0F36" w:rsidRDefault="007B4D74" w:rsidP="007B4D74">
      <w:pPr>
        <w:rPr>
          <w:color w:val="000000" w:themeColor="text1"/>
          <w:szCs w:val="21"/>
          <w:u w:val="single"/>
        </w:rPr>
      </w:pPr>
      <w:r w:rsidRPr="003A0F36">
        <w:rPr>
          <w:rFonts w:hint="eastAsia"/>
          <w:color w:val="000000" w:themeColor="text1"/>
          <w:szCs w:val="21"/>
          <w:u w:val="single"/>
        </w:rPr>
        <w:t>3.购买</w:t>
      </w:r>
      <w:r w:rsidRPr="003A0F36">
        <w:rPr>
          <w:rFonts w:hint="eastAsia"/>
          <w:color w:val="FF0000"/>
          <w:szCs w:val="21"/>
          <w:u w:val="single"/>
        </w:rPr>
        <w:t>普通股票</w:t>
      </w:r>
      <w:r w:rsidRPr="003A0F36">
        <w:rPr>
          <w:rFonts w:hint="eastAsia"/>
          <w:color w:val="000000" w:themeColor="text1"/>
          <w:szCs w:val="21"/>
          <w:u w:val="single"/>
        </w:rPr>
        <w:t>不计入G</w:t>
      </w:r>
      <w:r w:rsidRPr="003A0F36">
        <w:rPr>
          <w:color w:val="000000" w:themeColor="text1"/>
          <w:szCs w:val="21"/>
          <w:u w:val="single"/>
        </w:rPr>
        <w:t>DP</w:t>
      </w:r>
      <w:r w:rsidRPr="003A0F36">
        <w:rPr>
          <w:rFonts w:hint="eastAsia"/>
          <w:color w:val="000000" w:themeColor="text1"/>
          <w:szCs w:val="21"/>
          <w:u w:val="single"/>
        </w:rPr>
        <w:t>：</w:t>
      </w:r>
    </w:p>
    <w:p w14:paraId="1175C1E0" w14:textId="58AADB12" w:rsidR="007B4D74" w:rsidRDefault="007B4D74" w:rsidP="007B4D74">
      <w:pPr>
        <w:ind w:firstLine="420"/>
        <w:rPr>
          <w:color w:val="000000" w:themeColor="text1"/>
          <w:szCs w:val="21"/>
        </w:rPr>
      </w:pPr>
      <w:r>
        <w:rPr>
          <w:rFonts w:hint="eastAsia"/>
          <w:color w:val="000000" w:themeColor="text1"/>
          <w:szCs w:val="21"/>
        </w:rPr>
        <w:t>因为购买股票不是增加或替换资本资产的行为，而只是一种证券交易活动，并没有实际的生产经营活动发生，它不属于投资，不计入G</w:t>
      </w:r>
      <w:r>
        <w:rPr>
          <w:color w:val="000000" w:themeColor="text1"/>
          <w:szCs w:val="21"/>
        </w:rPr>
        <w:t>DP</w:t>
      </w:r>
      <w:r>
        <w:rPr>
          <w:rFonts w:hint="eastAsia"/>
          <w:color w:val="000000" w:themeColor="text1"/>
          <w:szCs w:val="21"/>
        </w:rPr>
        <w:t>。</w:t>
      </w:r>
    </w:p>
    <w:p w14:paraId="0AD2EBC0" w14:textId="3EB17DDD" w:rsidR="007B4D74" w:rsidRPr="003A0F36" w:rsidRDefault="007B4D74" w:rsidP="007B4D74">
      <w:pPr>
        <w:rPr>
          <w:color w:val="000000" w:themeColor="text1"/>
          <w:szCs w:val="21"/>
          <w:u w:val="single"/>
        </w:rPr>
      </w:pPr>
      <w:r w:rsidRPr="003A0F36">
        <w:rPr>
          <w:color w:val="000000" w:themeColor="text1"/>
          <w:szCs w:val="21"/>
          <w:u w:val="single"/>
        </w:rPr>
        <w:t>4</w:t>
      </w:r>
      <w:r w:rsidRPr="003A0F36">
        <w:rPr>
          <w:rFonts w:hint="eastAsia"/>
          <w:color w:val="000000" w:themeColor="text1"/>
          <w:szCs w:val="21"/>
          <w:u w:val="single"/>
        </w:rPr>
        <w:t>.</w:t>
      </w:r>
      <w:r w:rsidRPr="003A0F36">
        <w:rPr>
          <w:rFonts w:hint="eastAsia"/>
          <w:color w:val="FF0000"/>
          <w:szCs w:val="21"/>
          <w:u w:val="single"/>
        </w:rPr>
        <w:t>政府公债利息</w:t>
      </w:r>
      <w:r w:rsidRPr="003A0F36">
        <w:rPr>
          <w:rFonts w:hint="eastAsia"/>
          <w:color w:val="000000" w:themeColor="text1"/>
          <w:szCs w:val="21"/>
          <w:u w:val="single"/>
        </w:rPr>
        <w:t>不计入G</w:t>
      </w:r>
      <w:r w:rsidRPr="003A0F36">
        <w:rPr>
          <w:color w:val="000000" w:themeColor="text1"/>
          <w:szCs w:val="21"/>
          <w:u w:val="single"/>
        </w:rPr>
        <w:t>DP</w:t>
      </w:r>
      <w:r w:rsidRPr="003A0F36">
        <w:rPr>
          <w:rFonts w:hint="eastAsia"/>
          <w:color w:val="000000" w:themeColor="text1"/>
          <w:szCs w:val="21"/>
          <w:u w:val="single"/>
        </w:rPr>
        <w:t>：</w:t>
      </w:r>
    </w:p>
    <w:p w14:paraId="3A366FD0" w14:textId="631AA903" w:rsidR="007B4D74" w:rsidRDefault="007B4D74" w:rsidP="007B4D74">
      <w:pPr>
        <w:ind w:firstLine="420"/>
        <w:rPr>
          <w:color w:val="000000" w:themeColor="text1"/>
          <w:szCs w:val="21"/>
        </w:rPr>
      </w:pPr>
      <w:r>
        <w:rPr>
          <w:rFonts w:hint="eastAsia"/>
          <w:color w:val="000000" w:themeColor="text1"/>
          <w:szCs w:val="21"/>
        </w:rPr>
        <w:t>因为政府借债不一定投入生产活动，而往往是用于弥补财政赤字，政府公债利息常常被看做是利用从纳税人身上所取得的收入加以支付的，习惯上被看作是转移支付。</w:t>
      </w:r>
    </w:p>
    <w:p w14:paraId="14963FCF" w14:textId="72EE9519" w:rsidR="007B4D74" w:rsidRPr="00323D9A" w:rsidRDefault="00330DA6" w:rsidP="00330DA6">
      <w:pPr>
        <w:rPr>
          <w:color w:val="000000" w:themeColor="text1"/>
          <w:szCs w:val="21"/>
          <w:u w:val="single"/>
        </w:rPr>
      </w:pPr>
      <w:r w:rsidRPr="00323D9A">
        <w:rPr>
          <w:rFonts w:hint="eastAsia"/>
          <w:color w:val="000000" w:themeColor="text1"/>
          <w:szCs w:val="21"/>
          <w:u w:val="single"/>
        </w:rPr>
        <w:t>5.</w:t>
      </w:r>
      <w:r w:rsidRPr="00323D9A">
        <w:rPr>
          <w:rFonts w:hint="eastAsia"/>
          <w:color w:val="FF0000"/>
          <w:szCs w:val="21"/>
          <w:u w:val="single"/>
        </w:rPr>
        <w:t>农民把自家种植的棉花卖给纺织厂</w:t>
      </w:r>
      <w:ins w:id="1270" w:author="jiuming Lin" w:date="2019-06-29T16:22:00Z">
        <w:r w:rsidR="00B3118F">
          <w:rPr>
            <w:rFonts w:hint="eastAsia"/>
            <w:color w:val="FF0000"/>
            <w:szCs w:val="21"/>
            <w:u w:val="single"/>
          </w:rPr>
          <w:t>、汽车制造厂买钢板</w:t>
        </w:r>
      </w:ins>
      <w:r w:rsidRPr="00323D9A">
        <w:rPr>
          <w:rFonts w:hint="eastAsia"/>
          <w:color w:val="000000" w:themeColor="text1"/>
          <w:szCs w:val="21"/>
          <w:u w:val="single"/>
        </w:rPr>
        <w:t>不计入G</w:t>
      </w:r>
      <w:r w:rsidRPr="00323D9A">
        <w:rPr>
          <w:color w:val="000000" w:themeColor="text1"/>
          <w:szCs w:val="21"/>
          <w:u w:val="single"/>
        </w:rPr>
        <w:t>DP</w:t>
      </w:r>
      <w:r w:rsidRPr="00323D9A">
        <w:rPr>
          <w:rFonts w:hint="eastAsia"/>
          <w:color w:val="000000" w:themeColor="text1"/>
          <w:szCs w:val="21"/>
          <w:u w:val="single"/>
        </w:rPr>
        <w:t>：</w:t>
      </w:r>
    </w:p>
    <w:p w14:paraId="0850478F" w14:textId="7725B0FA" w:rsidR="00330DA6" w:rsidRDefault="00330DA6" w:rsidP="00330DA6">
      <w:pPr>
        <w:ind w:firstLine="420"/>
        <w:rPr>
          <w:color w:val="000000" w:themeColor="text1"/>
          <w:szCs w:val="21"/>
        </w:rPr>
      </w:pPr>
      <w:r>
        <w:rPr>
          <w:rFonts w:hint="eastAsia"/>
          <w:color w:val="000000" w:themeColor="text1"/>
          <w:szCs w:val="21"/>
        </w:rPr>
        <w:t>这里的棉花</w:t>
      </w:r>
      <w:ins w:id="1271" w:author="jiuming Lin" w:date="2019-06-29T16:23:00Z">
        <w:r w:rsidR="00B3118F">
          <w:rPr>
            <w:rFonts w:hint="eastAsia"/>
            <w:color w:val="000000" w:themeColor="text1"/>
            <w:szCs w:val="21"/>
          </w:rPr>
          <w:t>或者钢板</w:t>
        </w:r>
      </w:ins>
      <w:r>
        <w:rPr>
          <w:rFonts w:hint="eastAsia"/>
          <w:color w:val="000000" w:themeColor="text1"/>
          <w:szCs w:val="21"/>
        </w:rPr>
        <w:t>作为中间产品，不计入G</w:t>
      </w:r>
      <w:r>
        <w:rPr>
          <w:color w:val="000000" w:themeColor="text1"/>
          <w:szCs w:val="21"/>
        </w:rPr>
        <w:t>DP</w:t>
      </w:r>
      <w:r>
        <w:rPr>
          <w:rFonts w:hint="eastAsia"/>
          <w:color w:val="000000" w:themeColor="text1"/>
          <w:szCs w:val="21"/>
        </w:rPr>
        <w:t>。</w:t>
      </w:r>
    </w:p>
    <w:p w14:paraId="230398D2" w14:textId="31356522" w:rsidR="00576D8C" w:rsidRPr="003A0F36" w:rsidRDefault="00576D8C" w:rsidP="00576D8C">
      <w:pPr>
        <w:rPr>
          <w:color w:val="000000" w:themeColor="text1"/>
          <w:szCs w:val="21"/>
          <w:u w:val="single"/>
        </w:rPr>
      </w:pPr>
      <w:r w:rsidRPr="003A0F36">
        <w:rPr>
          <w:rFonts w:hint="eastAsia"/>
          <w:color w:val="000000" w:themeColor="text1"/>
          <w:szCs w:val="21"/>
          <w:u w:val="single"/>
        </w:rPr>
        <w:t>6.</w:t>
      </w:r>
      <w:r w:rsidRPr="003A0F36">
        <w:rPr>
          <w:rFonts w:hint="eastAsia"/>
          <w:color w:val="FF0000"/>
          <w:szCs w:val="21"/>
          <w:u w:val="single"/>
        </w:rPr>
        <w:t>大闸蟹证券</w:t>
      </w:r>
      <w:r w:rsidR="0058681B" w:rsidRPr="003A0F36">
        <w:rPr>
          <w:rFonts w:hint="eastAsia"/>
          <w:color w:val="FF0000"/>
          <w:szCs w:val="21"/>
          <w:u w:val="single"/>
        </w:rPr>
        <w:t>、不动产炒作、古玩炒作、土地购买</w:t>
      </w:r>
      <w:r w:rsidRPr="003A0F36">
        <w:rPr>
          <w:rFonts w:hint="eastAsia"/>
          <w:color w:val="000000" w:themeColor="text1"/>
          <w:szCs w:val="21"/>
          <w:u w:val="single"/>
        </w:rPr>
        <w:t>不计入G</w:t>
      </w:r>
      <w:r w:rsidRPr="003A0F36">
        <w:rPr>
          <w:color w:val="000000" w:themeColor="text1"/>
          <w:szCs w:val="21"/>
          <w:u w:val="single"/>
        </w:rPr>
        <w:t>DP</w:t>
      </w:r>
      <w:r w:rsidRPr="003A0F36">
        <w:rPr>
          <w:rFonts w:hint="eastAsia"/>
          <w:color w:val="000000" w:themeColor="text1"/>
          <w:szCs w:val="21"/>
          <w:u w:val="single"/>
        </w:rPr>
        <w:t>：</w:t>
      </w:r>
    </w:p>
    <w:p w14:paraId="046B97AE" w14:textId="15173982" w:rsidR="0058681B" w:rsidRPr="00FC5A84" w:rsidRDefault="00FC5A84" w:rsidP="00C72956">
      <w:pPr>
        <w:ind w:firstLine="420"/>
        <w:rPr>
          <w:color w:val="000000" w:themeColor="text1"/>
          <w:szCs w:val="21"/>
        </w:rPr>
      </w:pPr>
      <w:r>
        <w:rPr>
          <w:rFonts w:hint="eastAsia"/>
          <w:color w:val="000000" w:themeColor="text1"/>
          <w:szCs w:val="21"/>
        </w:rPr>
        <w:t>这些行为并没有实际的生产经营活动发生，它不属于投资，不计入G</w:t>
      </w:r>
      <w:r>
        <w:rPr>
          <w:color w:val="000000" w:themeColor="text1"/>
          <w:szCs w:val="21"/>
        </w:rPr>
        <w:t>DP</w:t>
      </w:r>
      <w:r>
        <w:rPr>
          <w:rFonts w:hint="eastAsia"/>
          <w:color w:val="000000" w:themeColor="text1"/>
          <w:szCs w:val="21"/>
        </w:rPr>
        <w:t>。</w:t>
      </w:r>
    </w:p>
    <w:p w14:paraId="5634291D" w14:textId="2A1A0EE9" w:rsidR="00330DA6" w:rsidRPr="00C72956" w:rsidRDefault="00330DA6" w:rsidP="00330DA6">
      <w:pPr>
        <w:ind w:firstLine="420"/>
        <w:rPr>
          <w:color w:val="000000" w:themeColor="text1"/>
          <w:szCs w:val="21"/>
        </w:rPr>
      </w:pPr>
    </w:p>
    <w:p w14:paraId="44BABE29" w14:textId="4ECDC6D0" w:rsidR="00330DA6" w:rsidRPr="00C72956" w:rsidRDefault="00330DA6" w:rsidP="00330DA6">
      <w:pPr>
        <w:rPr>
          <w:b/>
          <w:color w:val="000000" w:themeColor="text1"/>
          <w:szCs w:val="21"/>
        </w:rPr>
      </w:pPr>
      <w:r w:rsidRPr="00C72956">
        <w:rPr>
          <w:rFonts w:hint="eastAsia"/>
          <w:b/>
          <w:color w:val="000000" w:themeColor="text1"/>
          <w:szCs w:val="21"/>
        </w:rPr>
        <w:t>二、计入G</w:t>
      </w:r>
      <w:r w:rsidRPr="00C72956">
        <w:rPr>
          <w:b/>
          <w:color w:val="000000" w:themeColor="text1"/>
          <w:szCs w:val="21"/>
        </w:rPr>
        <w:t>DP</w:t>
      </w:r>
      <w:r w:rsidRPr="00C72956">
        <w:rPr>
          <w:rFonts w:hint="eastAsia"/>
          <w:b/>
          <w:color w:val="000000" w:themeColor="text1"/>
          <w:szCs w:val="21"/>
        </w:rPr>
        <w:t>类型</w:t>
      </w:r>
    </w:p>
    <w:p w14:paraId="6CB30BDA" w14:textId="5E276F41" w:rsidR="00467162" w:rsidRDefault="000C5644" w:rsidP="00467162">
      <w:pPr>
        <w:rPr>
          <w:ins w:id="1272" w:author="jiuming Lin" w:date="2019-06-29T16:22:00Z"/>
          <w:color w:val="000000" w:themeColor="text1"/>
          <w:szCs w:val="21"/>
        </w:rPr>
      </w:pPr>
      <w:r>
        <w:rPr>
          <w:color w:val="000000" w:themeColor="text1"/>
          <w:szCs w:val="21"/>
          <w:u w:val="single"/>
        </w:rPr>
        <w:t>1</w:t>
      </w:r>
      <w:r w:rsidR="00467162" w:rsidRPr="003A0F36">
        <w:rPr>
          <w:rFonts w:hint="eastAsia"/>
          <w:color w:val="000000" w:themeColor="text1"/>
          <w:szCs w:val="21"/>
          <w:u w:val="single"/>
        </w:rPr>
        <w:t>.</w:t>
      </w:r>
      <w:r w:rsidR="00467162" w:rsidRPr="003A0F36">
        <w:rPr>
          <w:rFonts w:hint="eastAsia"/>
          <w:color w:val="FF0000"/>
          <w:szCs w:val="21"/>
          <w:u w:val="single"/>
        </w:rPr>
        <w:t>国防、修建铁路、兴修学校</w:t>
      </w:r>
      <w:r w:rsidR="00467162" w:rsidRPr="003A0F36">
        <w:rPr>
          <w:rFonts w:hint="eastAsia"/>
          <w:color w:val="000000" w:themeColor="text1"/>
          <w:szCs w:val="21"/>
          <w:u w:val="single"/>
        </w:rPr>
        <w:t>计入G</w:t>
      </w:r>
      <w:r w:rsidR="00467162" w:rsidRPr="003A0F36">
        <w:rPr>
          <w:color w:val="000000" w:themeColor="text1"/>
          <w:szCs w:val="21"/>
          <w:u w:val="single"/>
        </w:rPr>
        <w:t>DP</w:t>
      </w:r>
      <w:r w:rsidR="00467162" w:rsidRPr="003A0F36">
        <w:rPr>
          <w:rFonts w:hint="eastAsia"/>
          <w:color w:val="000000" w:themeColor="text1"/>
          <w:szCs w:val="21"/>
          <w:u w:val="single"/>
        </w:rPr>
        <w:t>：</w:t>
      </w:r>
      <w:r w:rsidR="00467162">
        <w:rPr>
          <w:color w:val="000000" w:themeColor="text1"/>
          <w:szCs w:val="21"/>
        </w:rPr>
        <w:br/>
        <w:t xml:space="preserve">    </w:t>
      </w:r>
      <w:r w:rsidR="00467162">
        <w:rPr>
          <w:rFonts w:hint="eastAsia"/>
          <w:color w:val="000000" w:themeColor="text1"/>
          <w:szCs w:val="21"/>
        </w:rPr>
        <w:t>这部分内容属于政府购买，由支出法，计入G</w:t>
      </w:r>
      <w:r w:rsidR="00467162">
        <w:rPr>
          <w:color w:val="000000" w:themeColor="text1"/>
          <w:szCs w:val="21"/>
        </w:rPr>
        <w:t>DP</w:t>
      </w:r>
      <w:r w:rsidR="00467162">
        <w:rPr>
          <w:rFonts w:hint="eastAsia"/>
          <w:color w:val="000000" w:themeColor="text1"/>
          <w:szCs w:val="21"/>
        </w:rPr>
        <w:t>。</w:t>
      </w:r>
    </w:p>
    <w:p w14:paraId="29E3FF0F" w14:textId="77777777" w:rsidR="00B3118F" w:rsidRPr="00B3118F" w:rsidRDefault="00B3118F" w:rsidP="00467162">
      <w:pPr>
        <w:rPr>
          <w:color w:val="000000" w:themeColor="text1"/>
          <w:szCs w:val="21"/>
        </w:rPr>
      </w:pPr>
    </w:p>
    <w:p w14:paraId="38EE661B" w14:textId="74E63D21" w:rsidR="00016630" w:rsidRPr="00980943" w:rsidDel="00DA023B" w:rsidRDefault="00B3118F" w:rsidP="00467162">
      <w:pPr>
        <w:rPr>
          <w:del w:id="1273" w:author="jiuming Lin" w:date="2019-06-29T16:23:00Z"/>
          <w:color w:val="000000" w:themeColor="text1"/>
          <w:szCs w:val="21"/>
          <w:u w:val="single"/>
          <w:rPrChange w:id="1274" w:author="jiuming Lin" w:date="2019-07-01T15:00:00Z">
            <w:rPr>
              <w:del w:id="1275" w:author="jiuming Lin" w:date="2019-06-29T16:23:00Z"/>
              <w:color w:val="000000" w:themeColor="text1"/>
              <w:szCs w:val="21"/>
            </w:rPr>
          </w:rPrChange>
        </w:rPr>
      </w:pPr>
      <w:ins w:id="1276" w:author="jiuming Lin" w:date="2019-06-29T16:23:00Z">
        <w:r w:rsidRPr="00980943">
          <w:rPr>
            <w:color w:val="000000" w:themeColor="text1"/>
            <w:szCs w:val="21"/>
            <w:u w:val="single"/>
            <w:rPrChange w:id="1277" w:author="jiuming Lin" w:date="2019-07-01T15:00:00Z">
              <w:rPr>
                <w:color w:val="000000" w:themeColor="text1"/>
                <w:szCs w:val="21"/>
              </w:rPr>
            </w:rPrChange>
          </w:rPr>
          <w:t>2.</w:t>
        </w:r>
      </w:ins>
      <w:ins w:id="1278" w:author="jiuming Lin" w:date="2019-07-01T14:59:00Z">
        <w:r w:rsidR="00DA023B" w:rsidRPr="00980943">
          <w:rPr>
            <w:rFonts w:hint="eastAsia"/>
            <w:color w:val="FF0000"/>
            <w:szCs w:val="21"/>
            <w:u w:val="single"/>
            <w:rPrChange w:id="1279" w:author="jiuming Lin" w:date="2019-07-01T15:00:00Z">
              <w:rPr>
                <w:rFonts w:hint="eastAsia"/>
                <w:color w:val="000000" w:themeColor="text1"/>
                <w:szCs w:val="21"/>
              </w:rPr>
            </w:rPrChange>
          </w:rPr>
          <w:t>银行向</w:t>
        </w:r>
      </w:ins>
      <w:ins w:id="1280" w:author="jiuming Lin" w:date="2019-07-01T15:00:00Z">
        <w:r w:rsidR="00DA023B" w:rsidRPr="00980943">
          <w:rPr>
            <w:rFonts w:hint="eastAsia"/>
            <w:color w:val="FF0000"/>
            <w:szCs w:val="21"/>
            <w:u w:val="single"/>
            <w:rPrChange w:id="1281" w:author="jiuming Lin" w:date="2019-07-01T15:00:00Z">
              <w:rPr>
                <w:rFonts w:hint="eastAsia"/>
                <w:color w:val="000000" w:themeColor="text1"/>
                <w:szCs w:val="21"/>
              </w:rPr>
            </w:rPrChange>
          </w:rPr>
          <w:t>企业收取一笔货款利息</w:t>
        </w:r>
        <w:r w:rsidR="00DA023B" w:rsidRPr="00980943">
          <w:rPr>
            <w:rFonts w:hint="eastAsia"/>
            <w:color w:val="000000" w:themeColor="text1"/>
            <w:szCs w:val="21"/>
            <w:u w:val="single"/>
            <w:rPrChange w:id="1282" w:author="jiuming Lin" w:date="2019-07-01T15:00:00Z">
              <w:rPr>
                <w:rFonts w:hint="eastAsia"/>
                <w:color w:val="000000" w:themeColor="text1"/>
                <w:szCs w:val="21"/>
              </w:rPr>
            </w:rPrChange>
          </w:rPr>
          <w:t>计入</w:t>
        </w:r>
        <w:r w:rsidR="00DA023B" w:rsidRPr="00980943">
          <w:rPr>
            <w:color w:val="000000" w:themeColor="text1"/>
            <w:szCs w:val="21"/>
            <w:u w:val="single"/>
            <w:rPrChange w:id="1283" w:author="jiuming Lin" w:date="2019-07-01T15:00:00Z">
              <w:rPr>
                <w:color w:val="000000" w:themeColor="text1"/>
                <w:szCs w:val="21"/>
              </w:rPr>
            </w:rPrChange>
          </w:rPr>
          <w:t>GDP</w:t>
        </w:r>
        <w:r w:rsidR="00DA023B" w:rsidRPr="00980943">
          <w:rPr>
            <w:rFonts w:hint="eastAsia"/>
            <w:color w:val="000000" w:themeColor="text1"/>
            <w:szCs w:val="21"/>
            <w:u w:val="single"/>
            <w:rPrChange w:id="1284" w:author="jiuming Lin" w:date="2019-07-01T15:00:00Z">
              <w:rPr>
                <w:rFonts w:hint="eastAsia"/>
                <w:color w:val="000000" w:themeColor="text1"/>
                <w:szCs w:val="21"/>
              </w:rPr>
            </w:rPrChange>
          </w:rPr>
          <w:t>：</w:t>
        </w:r>
      </w:ins>
    </w:p>
    <w:p w14:paraId="3FC423CF" w14:textId="55A52921" w:rsidR="00DA023B" w:rsidRDefault="00DA023B" w:rsidP="00467162">
      <w:pPr>
        <w:rPr>
          <w:ins w:id="1285" w:author="jiuming Lin" w:date="2019-07-01T15:00:00Z"/>
          <w:color w:val="000000" w:themeColor="text1"/>
          <w:szCs w:val="21"/>
        </w:rPr>
      </w:pPr>
    </w:p>
    <w:p w14:paraId="3C27BADE" w14:textId="7F484049" w:rsidR="00DA023B" w:rsidRDefault="00DA023B" w:rsidP="00467162">
      <w:pPr>
        <w:rPr>
          <w:ins w:id="1286" w:author="jiuming Lin" w:date="2019-07-01T15:00:00Z"/>
          <w:color w:val="000000" w:themeColor="text1"/>
          <w:szCs w:val="21"/>
        </w:rPr>
      </w:pPr>
      <w:ins w:id="1287" w:author="jiuming Lin" w:date="2019-07-01T15:00:00Z">
        <w:r>
          <w:rPr>
            <w:rFonts w:hint="eastAsia"/>
            <w:color w:val="000000" w:themeColor="text1"/>
            <w:szCs w:val="21"/>
          </w:rPr>
          <w:t xml:space="preserve"> </w:t>
        </w:r>
        <w:r>
          <w:rPr>
            <w:color w:val="000000" w:themeColor="text1"/>
            <w:szCs w:val="21"/>
          </w:rPr>
          <w:t xml:space="preserve">   </w:t>
        </w:r>
        <w:r>
          <w:rPr>
            <w:rFonts w:hint="eastAsia"/>
            <w:color w:val="000000" w:themeColor="text1"/>
            <w:szCs w:val="21"/>
          </w:rPr>
          <w:t>这部分内容属于要素收入：</w:t>
        </w:r>
        <w:r w:rsidRPr="00DA023B">
          <w:rPr>
            <w:rFonts w:hint="eastAsia"/>
            <w:color w:val="000000" w:themeColor="text1"/>
            <w:szCs w:val="21"/>
          </w:rPr>
          <w:t>工资、租金、利息和利润</w:t>
        </w:r>
        <w:r>
          <w:rPr>
            <w:rFonts w:hint="eastAsia"/>
            <w:color w:val="000000" w:themeColor="text1"/>
            <w:szCs w:val="21"/>
          </w:rPr>
          <w:t>，由收入法，计入G</w:t>
        </w:r>
        <w:r>
          <w:rPr>
            <w:color w:val="000000" w:themeColor="text1"/>
            <w:szCs w:val="21"/>
          </w:rPr>
          <w:t>DP</w:t>
        </w:r>
        <w:r>
          <w:rPr>
            <w:rFonts w:hint="eastAsia"/>
            <w:color w:val="000000" w:themeColor="text1"/>
            <w:szCs w:val="21"/>
          </w:rPr>
          <w:t>。</w:t>
        </w:r>
      </w:ins>
    </w:p>
    <w:p w14:paraId="18FD020F" w14:textId="026196E3" w:rsidR="00DA023B" w:rsidRDefault="00DA023B" w:rsidP="00467162">
      <w:pPr>
        <w:rPr>
          <w:ins w:id="1288" w:author="jiuming Lin" w:date="2019-07-01T15:00:00Z"/>
          <w:color w:val="000000" w:themeColor="text1"/>
          <w:szCs w:val="21"/>
        </w:rPr>
      </w:pPr>
    </w:p>
    <w:p w14:paraId="3CE065B9" w14:textId="3A239385" w:rsidR="00016630" w:rsidRPr="00DA3513" w:rsidRDefault="00016630" w:rsidP="00467162">
      <w:pPr>
        <w:rPr>
          <w:color w:val="00B050"/>
          <w:szCs w:val="21"/>
        </w:rPr>
      </w:pPr>
      <w:del w:id="1289" w:author="jiuming Lin" w:date="2019-06-29T16:23:00Z">
        <w:r w:rsidRPr="00DA3513" w:rsidDel="00B3118F">
          <w:rPr>
            <w:rFonts w:hint="eastAsia"/>
            <w:color w:val="00B050"/>
            <w:szCs w:val="21"/>
          </w:rPr>
          <w:delText>#本节出现了四个重要的函数：消费函数、储蓄函数、投资函数、货币需求函数。</w:delText>
        </w:r>
      </w:del>
    </w:p>
    <w:sectPr w:rsidR="00016630" w:rsidRPr="00DA3513">
      <w:footerReference w:type="default" r:id="rId3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F26F0F" w14:textId="77777777" w:rsidR="00385AE4" w:rsidRDefault="00385AE4" w:rsidP="0098585A">
      <w:r>
        <w:separator/>
      </w:r>
    </w:p>
  </w:endnote>
  <w:endnote w:type="continuationSeparator" w:id="0">
    <w:p w14:paraId="2CB92589" w14:textId="77777777" w:rsidR="00385AE4" w:rsidRDefault="00385AE4" w:rsidP="009858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7808519"/>
      <w:docPartObj>
        <w:docPartGallery w:val="Page Numbers (Bottom of Page)"/>
        <w:docPartUnique/>
      </w:docPartObj>
    </w:sdtPr>
    <w:sdtEndPr/>
    <w:sdtContent>
      <w:sdt>
        <w:sdtPr>
          <w:id w:val="-1769616900"/>
          <w:docPartObj>
            <w:docPartGallery w:val="Page Numbers (Top of Page)"/>
            <w:docPartUnique/>
          </w:docPartObj>
        </w:sdtPr>
        <w:sdtEndPr/>
        <w:sdtContent>
          <w:p w14:paraId="3E2C77F8" w14:textId="55EB6FFF" w:rsidR="00B3118F" w:rsidRDefault="00B3118F">
            <w:pPr>
              <w:pStyle w:val="a6"/>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469658DE" w14:textId="77777777" w:rsidR="00B3118F" w:rsidRDefault="00B3118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71D983" w14:textId="77777777" w:rsidR="00385AE4" w:rsidRDefault="00385AE4" w:rsidP="0098585A">
      <w:r>
        <w:separator/>
      </w:r>
    </w:p>
  </w:footnote>
  <w:footnote w:type="continuationSeparator" w:id="0">
    <w:p w14:paraId="2F85FA07" w14:textId="77777777" w:rsidR="00385AE4" w:rsidRDefault="00385AE4" w:rsidP="009858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EC668B9"/>
    <w:multiLevelType w:val="hybridMultilevel"/>
    <w:tmpl w:val="77DCAF88"/>
    <w:lvl w:ilvl="0" w:tplc="79A6695C">
      <w:start w:val="1"/>
      <w:numFmt w:val="bullet"/>
      <w:lvlText w:val="•"/>
      <w:lvlJc w:val="left"/>
      <w:pPr>
        <w:tabs>
          <w:tab w:val="num" w:pos="720"/>
        </w:tabs>
        <w:ind w:left="720" w:hanging="360"/>
      </w:pPr>
      <w:rPr>
        <w:rFonts w:ascii="宋体" w:hAnsi="宋体" w:hint="default"/>
      </w:rPr>
    </w:lvl>
    <w:lvl w:ilvl="1" w:tplc="879E2CF2" w:tentative="1">
      <w:start w:val="1"/>
      <w:numFmt w:val="bullet"/>
      <w:lvlText w:val="•"/>
      <w:lvlJc w:val="left"/>
      <w:pPr>
        <w:tabs>
          <w:tab w:val="num" w:pos="1440"/>
        </w:tabs>
        <w:ind w:left="1440" w:hanging="360"/>
      </w:pPr>
      <w:rPr>
        <w:rFonts w:ascii="宋体" w:hAnsi="宋体" w:hint="default"/>
      </w:rPr>
    </w:lvl>
    <w:lvl w:ilvl="2" w:tplc="A0DC88FA">
      <w:start w:val="1"/>
      <w:numFmt w:val="bullet"/>
      <w:lvlText w:val="•"/>
      <w:lvlJc w:val="left"/>
      <w:pPr>
        <w:tabs>
          <w:tab w:val="num" w:pos="2160"/>
        </w:tabs>
        <w:ind w:left="2160" w:hanging="360"/>
      </w:pPr>
      <w:rPr>
        <w:rFonts w:ascii="宋体" w:hAnsi="宋体" w:hint="default"/>
      </w:rPr>
    </w:lvl>
    <w:lvl w:ilvl="3" w:tplc="3F5E7F98" w:tentative="1">
      <w:start w:val="1"/>
      <w:numFmt w:val="bullet"/>
      <w:lvlText w:val="•"/>
      <w:lvlJc w:val="left"/>
      <w:pPr>
        <w:tabs>
          <w:tab w:val="num" w:pos="2880"/>
        </w:tabs>
        <w:ind w:left="2880" w:hanging="360"/>
      </w:pPr>
      <w:rPr>
        <w:rFonts w:ascii="宋体" w:hAnsi="宋体" w:hint="default"/>
      </w:rPr>
    </w:lvl>
    <w:lvl w:ilvl="4" w:tplc="615EB0A8" w:tentative="1">
      <w:start w:val="1"/>
      <w:numFmt w:val="bullet"/>
      <w:lvlText w:val="•"/>
      <w:lvlJc w:val="left"/>
      <w:pPr>
        <w:tabs>
          <w:tab w:val="num" w:pos="3600"/>
        </w:tabs>
        <w:ind w:left="3600" w:hanging="360"/>
      </w:pPr>
      <w:rPr>
        <w:rFonts w:ascii="宋体" w:hAnsi="宋体" w:hint="default"/>
      </w:rPr>
    </w:lvl>
    <w:lvl w:ilvl="5" w:tplc="B04A7DF2" w:tentative="1">
      <w:start w:val="1"/>
      <w:numFmt w:val="bullet"/>
      <w:lvlText w:val="•"/>
      <w:lvlJc w:val="left"/>
      <w:pPr>
        <w:tabs>
          <w:tab w:val="num" w:pos="4320"/>
        </w:tabs>
        <w:ind w:left="4320" w:hanging="360"/>
      </w:pPr>
      <w:rPr>
        <w:rFonts w:ascii="宋体" w:hAnsi="宋体" w:hint="default"/>
      </w:rPr>
    </w:lvl>
    <w:lvl w:ilvl="6" w:tplc="438CC494" w:tentative="1">
      <w:start w:val="1"/>
      <w:numFmt w:val="bullet"/>
      <w:lvlText w:val="•"/>
      <w:lvlJc w:val="left"/>
      <w:pPr>
        <w:tabs>
          <w:tab w:val="num" w:pos="5040"/>
        </w:tabs>
        <w:ind w:left="5040" w:hanging="360"/>
      </w:pPr>
      <w:rPr>
        <w:rFonts w:ascii="宋体" w:hAnsi="宋体" w:hint="default"/>
      </w:rPr>
    </w:lvl>
    <w:lvl w:ilvl="7" w:tplc="091A9F4A" w:tentative="1">
      <w:start w:val="1"/>
      <w:numFmt w:val="bullet"/>
      <w:lvlText w:val="•"/>
      <w:lvlJc w:val="left"/>
      <w:pPr>
        <w:tabs>
          <w:tab w:val="num" w:pos="5760"/>
        </w:tabs>
        <w:ind w:left="5760" w:hanging="360"/>
      </w:pPr>
      <w:rPr>
        <w:rFonts w:ascii="宋体" w:hAnsi="宋体" w:hint="default"/>
      </w:rPr>
    </w:lvl>
    <w:lvl w:ilvl="8" w:tplc="5CB87B62" w:tentative="1">
      <w:start w:val="1"/>
      <w:numFmt w:val="bullet"/>
      <w:lvlText w:val="•"/>
      <w:lvlJc w:val="left"/>
      <w:pPr>
        <w:tabs>
          <w:tab w:val="num" w:pos="6480"/>
        </w:tabs>
        <w:ind w:left="6480" w:hanging="360"/>
      </w:pPr>
      <w:rPr>
        <w:rFonts w:ascii="宋体" w:hAnsi="宋体" w:hint="default"/>
      </w:rPr>
    </w:lvl>
  </w:abstractNum>
  <w:abstractNum w:abstractNumId="1" w15:restartNumberingAfterBreak="0">
    <w:nsid w:val="515C73DB"/>
    <w:multiLevelType w:val="hybridMultilevel"/>
    <w:tmpl w:val="BE0A04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517C52C6"/>
    <w:multiLevelType w:val="hybridMultilevel"/>
    <w:tmpl w:val="70FC04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iuming Lin">
    <w15:presenceInfo w15:providerId="Windows Live" w15:userId="10b60b22cc51b3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142"/>
    <w:rsid w:val="00001334"/>
    <w:rsid w:val="0000161C"/>
    <w:rsid w:val="00005046"/>
    <w:rsid w:val="00016630"/>
    <w:rsid w:val="00017EC0"/>
    <w:rsid w:val="00020A4E"/>
    <w:rsid w:val="000265F2"/>
    <w:rsid w:val="00041305"/>
    <w:rsid w:val="000462E9"/>
    <w:rsid w:val="00054E38"/>
    <w:rsid w:val="00056A6B"/>
    <w:rsid w:val="00061DD8"/>
    <w:rsid w:val="0007600C"/>
    <w:rsid w:val="00092727"/>
    <w:rsid w:val="000A5C96"/>
    <w:rsid w:val="000A5DB8"/>
    <w:rsid w:val="000B2C1C"/>
    <w:rsid w:val="000B6229"/>
    <w:rsid w:val="000C5644"/>
    <w:rsid w:val="000D09FE"/>
    <w:rsid w:val="000D1BD8"/>
    <w:rsid w:val="000D6229"/>
    <w:rsid w:val="000D73A5"/>
    <w:rsid w:val="000E1DC8"/>
    <w:rsid w:val="000E5035"/>
    <w:rsid w:val="000E5065"/>
    <w:rsid w:val="000E78C0"/>
    <w:rsid w:val="000F27D6"/>
    <w:rsid w:val="000F5F35"/>
    <w:rsid w:val="00105DAF"/>
    <w:rsid w:val="001061FB"/>
    <w:rsid w:val="00114B12"/>
    <w:rsid w:val="001160E4"/>
    <w:rsid w:val="0011637A"/>
    <w:rsid w:val="001164B7"/>
    <w:rsid w:val="001206E2"/>
    <w:rsid w:val="00123640"/>
    <w:rsid w:val="00123858"/>
    <w:rsid w:val="0012692C"/>
    <w:rsid w:val="00133C0F"/>
    <w:rsid w:val="00140410"/>
    <w:rsid w:val="00150AE7"/>
    <w:rsid w:val="00150FE9"/>
    <w:rsid w:val="001628C4"/>
    <w:rsid w:val="00164167"/>
    <w:rsid w:val="001670C1"/>
    <w:rsid w:val="001701F1"/>
    <w:rsid w:val="00170BC1"/>
    <w:rsid w:val="00173404"/>
    <w:rsid w:val="00176E94"/>
    <w:rsid w:val="0019577E"/>
    <w:rsid w:val="001A6326"/>
    <w:rsid w:val="001A700B"/>
    <w:rsid w:val="001B6CFF"/>
    <w:rsid w:val="001C34ED"/>
    <w:rsid w:val="001C7DAC"/>
    <w:rsid w:val="001D1327"/>
    <w:rsid w:val="001D1971"/>
    <w:rsid w:val="001D733E"/>
    <w:rsid w:val="001E0571"/>
    <w:rsid w:val="001E22C3"/>
    <w:rsid w:val="001E5214"/>
    <w:rsid w:val="001F052C"/>
    <w:rsid w:val="001F187E"/>
    <w:rsid w:val="002058CA"/>
    <w:rsid w:val="00210016"/>
    <w:rsid w:val="00212AF7"/>
    <w:rsid w:val="00217611"/>
    <w:rsid w:val="0023300C"/>
    <w:rsid w:val="002361B0"/>
    <w:rsid w:val="0023711E"/>
    <w:rsid w:val="00245FF4"/>
    <w:rsid w:val="00254D99"/>
    <w:rsid w:val="00255134"/>
    <w:rsid w:val="00255DAD"/>
    <w:rsid w:val="00262AFD"/>
    <w:rsid w:val="00276F4C"/>
    <w:rsid w:val="00285107"/>
    <w:rsid w:val="00287012"/>
    <w:rsid w:val="002910F0"/>
    <w:rsid w:val="002915B8"/>
    <w:rsid w:val="00294D55"/>
    <w:rsid w:val="002B0E85"/>
    <w:rsid w:val="002C0852"/>
    <w:rsid w:val="002C0DA9"/>
    <w:rsid w:val="002C3C32"/>
    <w:rsid w:val="002C4756"/>
    <w:rsid w:val="002C5274"/>
    <w:rsid w:val="002E02C0"/>
    <w:rsid w:val="002E44B5"/>
    <w:rsid w:val="002E6637"/>
    <w:rsid w:val="002E6655"/>
    <w:rsid w:val="002F3C5F"/>
    <w:rsid w:val="002F603C"/>
    <w:rsid w:val="003019DA"/>
    <w:rsid w:val="00301FA3"/>
    <w:rsid w:val="00302953"/>
    <w:rsid w:val="003065DA"/>
    <w:rsid w:val="00323D9A"/>
    <w:rsid w:val="00330DA6"/>
    <w:rsid w:val="00332E66"/>
    <w:rsid w:val="00336387"/>
    <w:rsid w:val="00337C0B"/>
    <w:rsid w:val="00347FC5"/>
    <w:rsid w:val="00351EE5"/>
    <w:rsid w:val="00352323"/>
    <w:rsid w:val="00354223"/>
    <w:rsid w:val="0036214C"/>
    <w:rsid w:val="003662AE"/>
    <w:rsid w:val="00367851"/>
    <w:rsid w:val="0037269C"/>
    <w:rsid w:val="003760F6"/>
    <w:rsid w:val="00383FA7"/>
    <w:rsid w:val="00385AE4"/>
    <w:rsid w:val="003905FF"/>
    <w:rsid w:val="003A02EA"/>
    <w:rsid w:val="003A0F36"/>
    <w:rsid w:val="003A297B"/>
    <w:rsid w:val="003A5F84"/>
    <w:rsid w:val="003B535C"/>
    <w:rsid w:val="003B5F51"/>
    <w:rsid w:val="003C3C64"/>
    <w:rsid w:val="003D0DAE"/>
    <w:rsid w:val="003D110A"/>
    <w:rsid w:val="003D4E67"/>
    <w:rsid w:val="003E0280"/>
    <w:rsid w:val="003E4486"/>
    <w:rsid w:val="003E4800"/>
    <w:rsid w:val="003E600A"/>
    <w:rsid w:val="003F3F06"/>
    <w:rsid w:val="003F7D55"/>
    <w:rsid w:val="00401550"/>
    <w:rsid w:val="0040553C"/>
    <w:rsid w:val="00407BB6"/>
    <w:rsid w:val="004106A2"/>
    <w:rsid w:val="004128CD"/>
    <w:rsid w:val="0042181F"/>
    <w:rsid w:val="00423B9A"/>
    <w:rsid w:val="004241DD"/>
    <w:rsid w:val="00430496"/>
    <w:rsid w:val="00436A09"/>
    <w:rsid w:val="00444779"/>
    <w:rsid w:val="00445C91"/>
    <w:rsid w:val="00452C20"/>
    <w:rsid w:val="0046441B"/>
    <w:rsid w:val="00467162"/>
    <w:rsid w:val="00470E64"/>
    <w:rsid w:val="00472364"/>
    <w:rsid w:val="00473E50"/>
    <w:rsid w:val="00477A98"/>
    <w:rsid w:val="00481AEC"/>
    <w:rsid w:val="00482776"/>
    <w:rsid w:val="00494518"/>
    <w:rsid w:val="004A0F5E"/>
    <w:rsid w:val="004A29FA"/>
    <w:rsid w:val="004A50DF"/>
    <w:rsid w:val="004A66F4"/>
    <w:rsid w:val="004A6870"/>
    <w:rsid w:val="004B0D85"/>
    <w:rsid w:val="004C0044"/>
    <w:rsid w:val="004C045B"/>
    <w:rsid w:val="004C3F65"/>
    <w:rsid w:val="004D503F"/>
    <w:rsid w:val="004E076B"/>
    <w:rsid w:val="004E2BDB"/>
    <w:rsid w:val="004F1461"/>
    <w:rsid w:val="004F3CF1"/>
    <w:rsid w:val="004F5855"/>
    <w:rsid w:val="004F7AA3"/>
    <w:rsid w:val="004F7C64"/>
    <w:rsid w:val="0050058A"/>
    <w:rsid w:val="005006D4"/>
    <w:rsid w:val="00503D11"/>
    <w:rsid w:val="005050F6"/>
    <w:rsid w:val="005051F6"/>
    <w:rsid w:val="00507D70"/>
    <w:rsid w:val="00510973"/>
    <w:rsid w:val="0051371B"/>
    <w:rsid w:val="00534C52"/>
    <w:rsid w:val="00542E81"/>
    <w:rsid w:val="005514E0"/>
    <w:rsid w:val="00562825"/>
    <w:rsid w:val="00574495"/>
    <w:rsid w:val="005753DA"/>
    <w:rsid w:val="005759C3"/>
    <w:rsid w:val="00576D8C"/>
    <w:rsid w:val="0058681B"/>
    <w:rsid w:val="00593BE5"/>
    <w:rsid w:val="00596074"/>
    <w:rsid w:val="005960A6"/>
    <w:rsid w:val="005967A5"/>
    <w:rsid w:val="005A1F40"/>
    <w:rsid w:val="005B0950"/>
    <w:rsid w:val="005C1FEF"/>
    <w:rsid w:val="005C5046"/>
    <w:rsid w:val="005D489A"/>
    <w:rsid w:val="005E2E76"/>
    <w:rsid w:val="005E3178"/>
    <w:rsid w:val="005E5641"/>
    <w:rsid w:val="005E6DCE"/>
    <w:rsid w:val="005F15DE"/>
    <w:rsid w:val="00600BAB"/>
    <w:rsid w:val="006016EC"/>
    <w:rsid w:val="0061154F"/>
    <w:rsid w:val="00613FF2"/>
    <w:rsid w:val="00616402"/>
    <w:rsid w:val="006171B7"/>
    <w:rsid w:val="0062610E"/>
    <w:rsid w:val="006357C6"/>
    <w:rsid w:val="006372D7"/>
    <w:rsid w:val="0064104B"/>
    <w:rsid w:val="00645316"/>
    <w:rsid w:val="00650A06"/>
    <w:rsid w:val="00653B55"/>
    <w:rsid w:val="00654CE8"/>
    <w:rsid w:val="00660B32"/>
    <w:rsid w:val="00661E1E"/>
    <w:rsid w:val="00663A83"/>
    <w:rsid w:val="00663AED"/>
    <w:rsid w:val="0067149C"/>
    <w:rsid w:val="00672D6D"/>
    <w:rsid w:val="006770F8"/>
    <w:rsid w:val="00682054"/>
    <w:rsid w:val="00693E50"/>
    <w:rsid w:val="0069742D"/>
    <w:rsid w:val="006B13E8"/>
    <w:rsid w:val="006B5292"/>
    <w:rsid w:val="006B7B6C"/>
    <w:rsid w:val="006C2553"/>
    <w:rsid w:val="006C3A25"/>
    <w:rsid w:val="006C6A35"/>
    <w:rsid w:val="006D1B5D"/>
    <w:rsid w:val="006D687F"/>
    <w:rsid w:val="006D7393"/>
    <w:rsid w:val="006E0939"/>
    <w:rsid w:val="006E2E85"/>
    <w:rsid w:val="006F2DE8"/>
    <w:rsid w:val="0070140C"/>
    <w:rsid w:val="00701CF2"/>
    <w:rsid w:val="00712A3B"/>
    <w:rsid w:val="00715A9C"/>
    <w:rsid w:val="0071633E"/>
    <w:rsid w:val="0072409A"/>
    <w:rsid w:val="0072694E"/>
    <w:rsid w:val="00740360"/>
    <w:rsid w:val="00743645"/>
    <w:rsid w:val="0074798B"/>
    <w:rsid w:val="00751431"/>
    <w:rsid w:val="00751836"/>
    <w:rsid w:val="0075291C"/>
    <w:rsid w:val="00764920"/>
    <w:rsid w:val="007666D3"/>
    <w:rsid w:val="007673D0"/>
    <w:rsid w:val="00770E7D"/>
    <w:rsid w:val="007726C3"/>
    <w:rsid w:val="007739AC"/>
    <w:rsid w:val="007772E1"/>
    <w:rsid w:val="00781063"/>
    <w:rsid w:val="00795017"/>
    <w:rsid w:val="007A1AD5"/>
    <w:rsid w:val="007A5E36"/>
    <w:rsid w:val="007B34D8"/>
    <w:rsid w:val="007B4D74"/>
    <w:rsid w:val="007B7394"/>
    <w:rsid w:val="007B7BA8"/>
    <w:rsid w:val="007C0491"/>
    <w:rsid w:val="007C6FA9"/>
    <w:rsid w:val="007D1459"/>
    <w:rsid w:val="007D1EA2"/>
    <w:rsid w:val="007D55D3"/>
    <w:rsid w:val="007D6A99"/>
    <w:rsid w:val="007D6D04"/>
    <w:rsid w:val="007D77A5"/>
    <w:rsid w:val="007E1C93"/>
    <w:rsid w:val="007F24F6"/>
    <w:rsid w:val="007F38CD"/>
    <w:rsid w:val="007F4E3C"/>
    <w:rsid w:val="00803F81"/>
    <w:rsid w:val="00804436"/>
    <w:rsid w:val="00804734"/>
    <w:rsid w:val="00805EFA"/>
    <w:rsid w:val="008113B5"/>
    <w:rsid w:val="008116A1"/>
    <w:rsid w:val="00811877"/>
    <w:rsid w:val="00813453"/>
    <w:rsid w:val="008141B1"/>
    <w:rsid w:val="00814B15"/>
    <w:rsid w:val="00824E0E"/>
    <w:rsid w:val="0083071F"/>
    <w:rsid w:val="0083703B"/>
    <w:rsid w:val="00840562"/>
    <w:rsid w:val="00853C0E"/>
    <w:rsid w:val="00860CDB"/>
    <w:rsid w:val="0086551B"/>
    <w:rsid w:val="00867453"/>
    <w:rsid w:val="00870F08"/>
    <w:rsid w:val="0087309E"/>
    <w:rsid w:val="00887561"/>
    <w:rsid w:val="0089288C"/>
    <w:rsid w:val="00892B99"/>
    <w:rsid w:val="008A343A"/>
    <w:rsid w:val="008A4145"/>
    <w:rsid w:val="008A4DE7"/>
    <w:rsid w:val="008A577A"/>
    <w:rsid w:val="008B1838"/>
    <w:rsid w:val="008B2EB0"/>
    <w:rsid w:val="008B568C"/>
    <w:rsid w:val="008B7667"/>
    <w:rsid w:val="008C0F30"/>
    <w:rsid w:val="008C6B4F"/>
    <w:rsid w:val="008C7B76"/>
    <w:rsid w:val="008D1EF9"/>
    <w:rsid w:val="008E1CE5"/>
    <w:rsid w:val="008E2510"/>
    <w:rsid w:val="008E5683"/>
    <w:rsid w:val="008E6320"/>
    <w:rsid w:val="008E750D"/>
    <w:rsid w:val="008F6536"/>
    <w:rsid w:val="008F67C5"/>
    <w:rsid w:val="00904B06"/>
    <w:rsid w:val="00904B27"/>
    <w:rsid w:val="00905CBA"/>
    <w:rsid w:val="00907486"/>
    <w:rsid w:val="00920ED4"/>
    <w:rsid w:val="0093603C"/>
    <w:rsid w:val="009360B6"/>
    <w:rsid w:val="00941D50"/>
    <w:rsid w:val="00943DE5"/>
    <w:rsid w:val="009530E7"/>
    <w:rsid w:val="009570F7"/>
    <w:rsid w:val="0096653D"/>
    <w:rsid w:val="00974D85"/>
    <w:rsid w:val="00976B28"/>
    <w:rsid w:val="00980943"/>
    <w:rsid w:val="00981F0E"/>
    <w:rsid w:val="0098343B"/>
    <w:rsid w:val="0098585A"/>
    <w:rsid w:val="0099082C"/>
    <w:rsid w:val="00996AE5"/>
    <w:rsid w:val="009A2422"/>
    <w:rsid w:val="009B1EAE"/>
    <w:rsid w:val="009C61EC"/>
    <w:rsid w:val="009C7F4B"/>
    <w:rsid w:val="009E10A9"/>
    <w:rsid w:val="009E1D2C"/>
    <w:rsid w:val="009E22D5"/>
    <w:rsid w:val="009E7E38"/>
    <w:rsid w:val="00A005DD"/>
    <w:rsid w:val="00A05DB7"/>
    <w:rsid w:val="00A24679"/>
    <w:rsid w:val="00A25F7E"/>
    <w:rsid w:val="00A34530"/>
    <w:rsid w:val="00A348CF"/>
    <w:rsid w:val="00A37F15"/>
    <w:rsid w:val="00A419E3"/>
    <w:rsid w:val="00A43CE3"/>
    <w:rsid w:val="00A54FAC"/>
    <w:rsid w:val="00A55A16"/>
    <w:rsid w:val="00A60712"/>
    <w:rsid w:val="00A6164F"/>
    <w:rsid w:val="00A63427"/>
    <w:rsid w:val="00A63ECF"/>
    <w:rsid w:val="00A76397"/>
    <w:rsid w:val="00A77E37"/>
    <w:rsid w:val="00A840E1"/>
    <w:rsid w:val="00A94BAB"/>
    <w:rsid w:val="00A94D80"/>
    <w:rsid w:val="00AA1559"/>
    <w:rsid w:val="00AA7BA5"/>
    <w:rsid w:val="00AC076E"/>
    <w:rsid w:val="00AC1975"/>
    <w:rsid w:val="00AC5428"/>
    <w:rsid w:val="00AE2B05"/>
    <w:rsid w:val="00AE49E2"/>
    <w:rsid w:val="00AF0B26"/>
    <w:rsid w:val="00AF0E3D"/>
    <w:rsid w:val="00AF351C"/>
    <w:rsid w:val="00AF441D"/>
    <w:rsid w:val="00AF57B3"/>
    <w:rsid w:val="00B00434"/>
    <w:rsid w:val="00B01EBB"/>
    <w:rsid w:val="00B03D79"/>
    <w:rsid w:val="00B03F56"/>
    <w:rsid w:val="00B135B0"/>
    <w:rsid w:val="00B2079E"/>
    <w:rsid w:val="00B222D9"/>
    <w:rsid w:val="00B23528"/>
    <w:rsid w:val="00B3118F"/>
    <w:rsid w:val="00B3528E"/>
    <w:rsid w:val="00B3539F"/>
    <w:rsid w:val="00B4400B"/>
    <w:rsid w:val="00B45715"/>
    <w:rsid w:val="00B45931"/>
    <w:rsid w:val="00B47B55"/>
    <w:rsid w:val="00B53F44"/>
    <w:rsid w:val="00B56975"/>
    <w:rsid w:val="00B61C65"/>
    <w:rsid w:val="00B62465"/>
    <w:rsid w:val="00B62681"/>
    <w:rsid w:val="00B627B7"/>
    <w:rsid w:val="00B666E6"/>
    <w:rsid w:val="00B7297E"/>
    <w:rsid w:val="00B82901"/>
    <w:rsid w:val="00B838DD"/>
    <w:rsid w:val="00B9119A"/>
    <w:rsid w:val="00B923F6"/>
    <w:rsid w:val="00BA1985"/>
    <w:rsid w:val="00BA63B1"/>
    <w:rsid w:val="00BB05F5"/>
    <w:rsid w:val="00BB459C"/>
    <w:rsid w:val="00BC4300"/>
    <w:rsid w:val="00BE0079"/>
    <w:rsid w:val="00BE08B1"/>
    <w:rsid w:val="00BE465F"/>
    <w:rsid w:val="00BF0048"/>
    <w:rsid w:val="00BF0C5F"/>
    <w:rsid w:val="00C154EB"/>
    <w:rsid w:val="00C15E4A"/>
    <w:rsid w:val="00C16383"/>
    <w:rsid w:val="00C403DC"/>
    <w:rsid w:val="00C42142"/>
    <w:rsid w:val="00C44FBA"/>
    <w:rsid w:val="00C51E61"/>
    <w:rsid w:val="00C549F3"/>
    <w:rsid w:val="00C62404"/>
    <w:rsid w:val="00C63B56"/>
    <w:rsid w:val="00C65CC8"/>
    <w:rsid w:val="00C72956"/>
    <w:rsid w:val="00C83A97"/>
    <w:rsid w:val="00C83D4A"/>
    <w:rsid w:val="00C84C37"/>
    <w:rsid w:val="00C871F0"/>
    <w:rsid w:val="00C87B06"/>
    <w:rsid w:val="00CA31B9"/>
    <w:rsid w:val="00CA3DB6"/>
    <w:rsid w:val="00CA647B"/>
    <w:rsid w:val="00CA7E07"/>
    <w:rsid w:val="00CC2D04"/>
    <w:rsid w:val="00CC348C"/>
    <w:rsid w:val="00CC4319"/>
    <w:rsid w:val="00CC63FB"/>
    <w:rsid w:val="00CD0898"/>
    <w:rsid w:val="00CD7A63"/>
    <w:rsid w:val="00CE1FB6"/>
    <w:rsid w:val="00CE5325"/>
    <w:rsid w:val="00CE7A75"/>
    <w:rsid w:val="00CF0B88"/>
    <w:rsid w:val="00CF2FB3"/>
    <w:rsid w:val="00CF51D3"/>
    <w:rsid w:val="00D0209C"/>
    <w:rsid w:val="00D02F84"/>
    <w:rsid w:val="00D07EAF"/>
    <w:rsid w:val="00D10D0F"/>
    <w:rsid w:val="00D1282B"/>
    <w:rsid w:val="00D16669"/>
    <w:rsid w:val="00D23D69"/>
    <w:rsid w:val="00D30C5F"/>
    <w:rsid w:val="00D32DAA"/>
    <w:rsid w:val="00D3344D"/>
    <w:rsid w:val="00D33CC9"/>
    <w:rsid w:val="00D35769"/>
    <w:rsid w:val="00D3646B"/>
    <w:rsid w:val="00D62136"/>
    <w:rsid w:val="00D6244A"/>
    <w:rsid w:val="00D62D6F"/>
    <w:rsid w:val="00D65AF4"/>
    <w:rsid w:val="00D67DC0"/>
    <w:rsid w:val="00D707E7"/>
    <w:rsid w:val="00D747BA"/>
    <w:rsid w:val="00D81491"/>
    <w:rsid w:val="00D82EB3"/>
    <w:rsid w:val="00D86B2C"/>
    <w:rsid w:val="00D91552"/>
    <w:rsid w:val="00D92B71"/>
    <w:rsid w:val="00D95917"/>
    <w:rsid w:val="00D971D8"/>
    <w:rsid w:val="00D977DE"/>
    <w:rsid w:val="00DA023B"/>
    <w:rsid w:val="00DA1A9F"/>
    <w:rsid w:val="00DA3513"/>
    <w:rsid w:val="00DA4EAA"/>
    <w:rsid w:val="00DB658D"/>
    <w:rsid w:val="00DB73B2"/>
    <w:rsid w:val="00DB79A3"/>
    <w:rsid w:val="00DE05AF"/>
    <w:rsid w:val="00DE284A"/>
    <w:rsid w:val="00DE78CA"/>
    <w:rsid w:val="00DE7937"/>
    <w:rsid w:val="00DF0368"/>
    <w:rsid w:val="00DF1133"/>
    <w:rsid w:val="00DF218F"/>
    <w:rsid w:val="00E0137E"/>
    <w:rsid w:val="00E0373F"/>
    <w:rsid w:val="00E050AD"/>
    <w:rsid w:val="00E0553B"/>
    <w:rsid w:val="00E07CC4"/>
    <w:rsid w:val="00E11AFD"/>
    <w:rsid w:val="00E17A65"/>
    <w:rsid w:val="00E24002"/>
    <w:rsid w:val="00E260B2"/>
    <w:rsid w:val="00E26E26"/>
    <w:rsid w:val="00E33AB9"/>
    <w:rsid w:val="00E35BFA"/>
    <w:rsid w:val="00E36460"/>
    <w:rsid w:val="00E469D6"/>
    <w:rsid w:val="00E53138"/>
    <w:rsid w:val="00E556F5"/>
    <w:rsid w:val="00E62A80"/>
    <w:rsid w:val="00E6525F"/>
    <w:rsid w:val="00E6734D"/>
    <w:rsid w:val="00E70ADE"/>
    <w:rsid w:val="00E72881"/>
    <w:rsid w:val="00E84102"/>
    <w:rsid w:val="00E906C9"/>
    <w:rsid w:val="00E940C7"/>
    <w:rsid w:val="00E967B7"/>
    <w:rsid w:val="00EA281E"/>
    <w:rsid w:val="00EA29F9"/>
    <w:rsid w:val="00EA3DF6"/>
    <w:rsid w:val="00EB2923"/>
    <w:rsid w:val="00EB2BD3"/>
    <w:rsid w:val="00EB3807"/>
    <w:rsid w:val="00EB5140"/>
    <w:rsid w:val="00EC3ADC"/>
    <w:rsid w:val="00EC4E78"/>
    <w:rsid w:val="00EC560C"/>
    <w:rsid w:val="00ED06C5"/>
    <w:rsid w:val="00ED2422"/>
    <w:rsid w:val="00ED3C43"/>
    <w:rsid w:val="00ED3CBC"/>
    <w:rsid w:val="00ED4073"/>
    <w:rsid w:val="00EF0CF2"/>
    <w:rsid w:val="00EF19C6"/>
    <w:rsid w:val="00EF1C5C"/>
    <w:rsid w:val="00EF3CBD"/>
    <w:rsid w:val="00EF4242"/>
    <w:rsid w:val="00EF4A47"/>
    <w:rsid w:val="00EF637E"/>
    <w:rsid w:val="00F02AED"/>
    <w:rsid w:val="00F037FB"/>
    <w:rsid w:val="00F06A68"/>
    <w:rsid w:val="00F1012A"/>
    <w:rsid w:val="00F10713"/>
    <w:rsid w:val="00F1327F"/>
    <w:rsid w:val="00F166C4"/>
    <w:rsid w:val="00F16FD4"/>
    <w:rsid w:val="00F16FF1"/>
    <w:rsid w:val="00F22731"/>
    <w:rsid w:val="00F270C8"/>
    <w:rsid w:val="00F31433"/>
    <w:rsid w:val="00F43F2C"/>
    <w:rsid w:val="00F44C3D"/>
    <w:rsid w:val="00F44DDF"/>
    <w:rsid w:val="00F54636"/>
    <w:rsid w:val="00F60CE7"/>
    <w:rsid w:val="00F64CF6"/>
    <w:rsid w:val="00F65698"/>
    <w:rsid w:val="00F70C90"/>
    <w:rsid w:val="00F774D7"/>
    <w:rsid w:val="00F80B1D"/>
    <w:rsid w:val="00F85936"/>
    <w:rsid w:val="00F87E07"/>
    <w:rsid w:val="00F93C47"/>
    <w:rsid w:val="00FA65E8"/>
    <w:rsid w:val="00FC5A84"/>
    <w:rsid w:val="00FD0E30"/>
    <w:rsid w:val="00FD7341"/>
    <w:rsid w:val="00FE22E0"/>
    <w:rsid w:val="00FE2F24"/>
    <w:rsid w:val="00FE4AE4"/>
    <w:rsid w:val="00FF0493"/>
    <w:rsid w:val="00FF1729"/>
    <w:rsid w:val="00FF52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A79D5E"/>
  <w15:chartTrackingRefBased/>
  <w15:docId w15:val="{1350AD59-040B-4C64-8223-BB6000649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C5A8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6326"/>
    <w:pPr>
      <w:ind w:firstLineChars="200" w:firstLine="420"/>
    </w:pPr>
  </w:style>
  <w:style w:type="paragraph" w:styleId="a4">
    <w:name w:val="header"/>
    <w:basedOn w:val="a"/>
    <w:link w:val="a5"/>
    <w:uiPriority w:val="99"/>
    <w:unhideWhenUsed/>
    <w:rsid w:val="0098585A"/>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8585A"/>
    <w:rPr>
      <w:sz w:val="18"/>
      <w:szCs w:val="18"/>
    </w:rPr>
  </w:style>
  <w:style w:type="paragraph" w:styleId="a6">
    <w:name w:val="footer"/>
    <w:basedOn w:val="a"/>
    <w:link w:val="a7"/>
    <w:uiPriority w:val="99"/>
    <w:unhideWhenUsed/>
    <w:rsid w:val="0098585A"/>
    <w:pPr>
      <w:tabs>
        <w:tab w:val="center" w:pos="4153"/>
        <w:tab w:val="right" w:pos="8306"/>
      </w:tabs>
      <w:snapToGrid w:val="0"/>
      <w:jc w:val="left"/>
    </w:pPr>
    <w:rPr>
      <w:sz w:val="18"/>
      <w:szCs w:val="18"/>
    </w:rPr>
  </w:style>
  <w:style w:type="character" w:customStyle="1" w:styleId="a7">
    <w:name w:val="页脚 字符"/>
    <w:basedOn w:val="a0"/>
    <w:link w:val="a6"/>
    <w:uiPriority w:val="99"/>
    <w:rsid w:val="0098585A"/>
    <w:rPr>
      <w:sz w:val="18"/>
      <w:szCs w:val="18"/>
    </w:rPr>
  </w:style>
  <w:style w:type="paragraph" w:styleId="a8">
    <w:name w:val="Balloon Text"/>
    <w:basedOn w:val="a"/>
    <w:link w:val="a9"/>
    <w:uiPriority w:val="99"/>
    <w:semiHidden/>
    <w:unhideWhenUsed/>
    <w:rsid w:val="00D3344D"/>
    <w:rPr>
      <w:sz w:val="18"/>
      <w:szCs w:val="18"/>
    </w:rPr>
  </w:style>
  <w:style w:type="character" w:customStyle="1" w:styleId="a9">
    <w:name w:val="批注框文本 字符"/>
    <w:basedOn w:val="a0"/>
    <w:link w:val="a8"/>
    <w:uiPriority w:val="99"/>
    <w:semiHidden/>
    <w:rsid w:val="00D3344D"/>
    <w:rPr>
      <w:sz w:val="18"/>
      <w:szCs w:val="18"/>
    </w:rPr>
  </w:style>
  <w:style w:type="paragraph" w:styleId="aa">
    <w:name w:val="Normal (Web)"/>
    <w:basedOn w:val="a"/>
    <w:uiPriority w:val="99"/>
    <w:semiHidden/>
    <w:unhideWhenUsed/>
    <w:rsid w:val="000E503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39">
      <w:bodyDiv w:val="1"/>
      <w:marLeft w:val="0"/>
      <w:marRight w:val="0"/>
      <w:marTop w:val="0"/>
      <w:marBottom w:val="0"/>
      <w:divBdr>
        <w:top w:val="none" w:sz="0" w:space="0" w:color="auto"/>
        <w:left w:val="none" w:sz="0" w:space="0" w:color="auto"/>
        <w:bottom w:val="none" w:sz="0" w:space="0" w:color="auto"/>
        <w:right w:val="none" w:sz="0" w:space="0" w:color="auto"/>
      </w:divBdr>
    </w:div>
    <w:div w:id="6635354">
      <w:bodyDiv w:val="1"/>
      <w:marLeft w:val="0"/>
      <w:marRight w:val="0"/>
      <w:marTop w:val="0"/>
      <w:marBottom w:val="0"/>
      <w:divBdr>
        <w:top w:val="none" w:sz="0" w:space="0" w:color="auto"/>
        <w:left w:val="none" w:sz="0" w:space="0" w:color="auto"/>
        <w:bottom w:val="none" w:sz="0" w:space="0" w:color="auto"/>
        <w:right w:val="none" w:sz="0" w:space="0" w:color="auto"/>
      </w:divBdr>
      <w:divsChild>
        <w:div w:id="1950745877">
          <w:marLeft w:val="1800"/>
          <w:marRight w:val="0"/>
          <w:marTop w:val="115"/>
          <w:marBottom w:val="0"/>
          <w:divBdr>
            <w:top w:val="none" w:sz="0" w:space="0" w:color="auto"/>
            <w:left w:val="none" w:sz="0" w:space="0" w:color="auto"/>
            <w:bottom w:val="none" w:sz="0" w:space="0" w:color="auto"/>
            <w:right w:val="none" w:sz="0" w:space="0" w:color="auto"/>
          </w:divBdr>
        </w:div>
      </w:divsChild>
    </w:div>
    <w:div w:id="6832363">
      <w:bodyDiv w:val="1"/>
      <w:marLeft w:val="0"/>
      <w:marRight w:val="0"/>
      <w:marTop w:val="0"/>
      <w:marBottom w:val="0"/>
      <w:divBdr>
        <w:top w:val="none" w:sz="0" w:space="0" w:color="auto"/>
        <w:left w:val="none" w:sz="0" w:space="0" w:color="auto"/>
        <w:bottom w:val="none" w:sz="0" w:space="0" w:color="auto"/>
        <w:right w:val="none" w:sz="0" w:space="0" w:color="auto"/>
      </w:divBdr>
      <w:divsChild>
        <w:div w:id="1944066960">
          <w:marLeft w:val="547"/>
          <w:marRight w:val="0"/>
          <w:marTop w:val="134"/>
          <w:marBottom w:val="0"/>
          <w:divBdr>
            <w:top w:val="none" w:sz="0" w:space="0" w:color="auto"/>
            <w:left w:val="none" w:sz="0" w:space="0" w:color="auto"/>
            <w:bottom w:val="none" w:sz="0" w:space="0" w:color="auto"/>
            <w:right w:val="none" w:sz="0" w:space="0" w:color="auto"/>
          </w:divBdr>
        </w:div>
      </w:divsChild>
    </w:div>
    <w:div w:id="17700408">
      <w:bodyDiv w:val="1"/>
      <w:marLeft w:val="0"/>
      <w:marRight w:val="0"/>
      <w:marTop w:val="0"/>
      <w:marBottom w:val="0"/>
      <w:divBdr>
        <w:top w:val="none" w:sz="0" w:space="0" w:color="auto"/>
        <w:left w:val="none" w:sz="0" w:space="0" w:color="auto"/>
        <w:bottom w:val="none" w:sz="0" w:space="0" w:color="auto"/>
        <w:right w:val="none" w:sz="0" w:space="0" w:color="auto"/>
      </w:divBdr>
      <w:divsChild>
        <w:div w:id="732778758">
          <w:marLeft w:val="1166"/>
          <w:marRight w:val="0"/>
          <w:marTop w:val="134"/>
          <w:marBottom w:val="0"/>
          <w:divBdr>
            <w:top w:val="none" w:sz="0" w:space="0" w:color="auto"/>
            <w:left w:val="none" w:sz="0" w:space="0" w:color="auto"/>
            <w:bottom w:val="none" w:sz="0" w:space="0" w:color="auto"/>
            <w:right w:val="none" w:sz="0" w:space="0" w:color="auto"/>
          </w:divBdr>
        </w:div>
      </w:divsChild>
    </w:div>
    <w:div w:id="61415877">
      <w:bodyDiv w:val="1"/>
      <w:marLeft w:val="0"/>
      <w:marRight w:val="0"/>
      <w:marTop w:val="0"/>
      <w:marBottom w:val="0"/>
      <w:divBdr>
        <w:top w:val="none" w:sz="0" w:space="0" w:color="auto"/>
        <w:left w:val="none" w:sz="0" w:space="0" w:color="auto"/>
        <w:bottom w:val="none" w:sz="0" w:space="0" w:color="auto"/>
        <w:right w:val="none" w:sz="0" w:space="0" w:color="auto"/>
      </w:divBdr>
    </w:div>
    <w:div w:id="64498399">
      <w:bodyDiv w:val="1"/>
      <w:marLeft w:val="0"/>
      <w:marRight w:val="0"/>
      <w:marTop w:val="0"/>
      <w:marBottom w:val="0"/>
      <w:divBdr>
        <w:top w:val="none" w:sz="0" w:space="0" w:color="auto"/>
        <w:left w:val="none" w:sz="0" w:space="0" w:color="auto"/>
        <w:bottom w:val="none" w:sz="0" w:space="0" w:color="auto"/>
        <w:right w:val="none" w:sz="0" w:space="0" w:color="auto"/>
      </w:divBdr>
      <w:divsChild>
        <w:div w:id="1791824737">
          <w:marLeft w:val="1800"/>
          <w:marRight w:val="0"/>
          <w:marTop w:val="115"/>
          <w:marBottom w:val="0"/>
          <w:divBdr>
            <w:top w:val="none" w:sz="0" w:space="0" w:color="auto"/>
            <w:left w:val="none" w:sz="0" w:space="0" w:color="auto"/>
            <w:bottom w:val="none" w:sz="0" w:space="0" w:color="auto"/>
            <w:right w:val="none" w:sz="0" w:space="0" w:color="auto"/>
          </w:divBdr>
        </w:div>
      </w:divsChild>
    </w:div>
    <w:div w:id="66388194">
      <w:bodyDiv w:val="1"/>
      <w:marLeft w:val="0"/>
      <w:marRight w:val="0"/>
      <w:marTop w:val="0"/>
      <w:marBottom w:val="0"/>
      <w:divBdr>
        <w:top w:val="none" w:sz="0" w:space="0" w:color="auto"/>
        <w:left w:val="none" w:sz="0" w:space="0" w:color="auto"/>
        <w:bottom w:val="none" w:sz="0" w:space="0" w:color="auto"/>
        <w:right w:val="none" w:sz="0" w:space="0" w:color="auto"/>
      </w:divBdr>
      <w:divsChild>
        <w:div w:id="1407072614">
          <w:marLeft w:val="547"/>
          <w:marRight w:val="0"/>
          <w:marTop w:val="134"/>
          <w:marBottom w:val="0"/>
          <w:divBdr>
            <w:top w:val="none" w:sz="0" w:space="0" w:color="auto"/>
            <w:left w:val="none" w:sz="0" w:space="0" w:color="auto"/>
            <w:bottom w:val="none" w:sz="0" w:space="0" w:color="auto"/>
            <w:right w:val="none" w:sz="0" w:space="0" w:color="auto"/>
          </w:divBdr>
        </w:div>
      </w:divsChild>
    </w:div>
    <w:div w:id="78992686">
      <w:bodyDiv w:val="1"/>
      <w:marLeft w:val="0"/>
      <w:marRight w:val="0"/>
      <w:marTop w:val="0"/>
      <w:marBottom w:val="0"/>
      <w:divBdr>
        <w:top w:val="none" w:sz="0" w:space="0" w:color="auto"/>
        <w:left w:val="none" w:sz="0" w:space="0" w:color="auto"/>
        <w:bottom w:val="none" w:sz="0" w:space="0" w:color="auto"/>
        <w:right w:val="none" w:sz="0" w:space="0" w:color="auto"/>
      </w:divBdr>
      <w:divsChild>
        <w:div w:id="1699769418">
          <w:marLeft w:val="547"/>
          <w:marRight w:val="0"/>
          <w:marTop w:val="134"/>
          <w:marBottom w:val="0"/>
          <w:divBdr>
            <w:top w:val="none" w:sz="0" w:space="0" w:color="auto"/>
            <w:left w:val="none" w:sz="0" w:space="0" w:color="auto"/>
            <w:bottom w:val="none" w:sz="0" w:space="0" w:color="auto"/>
            <w:right w:val="none" w:sz="0" w:space="0" w:color="auto"/>
          </w:divBdr>
        </w:div>
      </w:divsChild>
    </w:div>
    <w:div w:id="79372803">
      <w:bodyDiv w:val="1"/>
      <w:marLeft w:val="0"/>
      <w:marRight w:val="0"/>
      <w:marTop w:val="0"/>
      <w:marBottom w:val="0"/>
      <w:divBdr>
        <w:top w:val="none" w:sz="0" w:space="0" w:color="auto"/>
        <w:left w:val="none" w:sz="0" w:space="0" w:color="auto"/>
        <w:bottom w:val="none" w:sz="0" w:space="0" w:color="auto"/>
        <w:right w:val="none" w:sz="0" w:space="0" w:color="auto"/>
      </w:divBdr>
      <w:divsChild>
        <w:div w:id="327708156">
          <w:marLeft w:val="547"/>
          <w:marRight w:val="0"/>
          <w:marTop w:val="115"/>
          <w:marBottom w:val="0"/>
          <w:divBdr>
            <w:top w:val="none" w:sz="0" w:space="0" w:color="auto"/>
            <w:left w:val="none" w:sz="0" w:space="0" w:color="auto"/>
            <w:bottom w:val="none" w:sz="0" w:space="0" w:color="auto"/>
            <w:right w:val="none" w:sz="0" w:space="0" w:color="auto"/>
          </w:divBdr>
        </w:div>
      </w:divsChild>
    </w:div>
    <w:div w:id="109974905">
      <w:bodyDiv w:val="1"/>
      <w:marLeft w:val="0"/>
      <w:marRight w:val="0"/>
      <w:marTop w:val="0"/>
      <w:marBottom w:val="0"/>
      <w:divBdr>
        <w:top w:val="none" w:sz="0" w:space="0" w:color="auto"/>
        <w:left w:val="none" w:sz="0" w:space="0" w:color="auto"/>
        <w:bottom w:val="none" w:sz="0" w:space="0" w:color="auto"/>
        <w:right w:val="none" w:sz="0" w:space="0" w:color="auto"/>
      </w:divBdr>
      <w:divsChild>
        <w:div w:id="759640918">
          <w:marLeft w:val="547"/>
          <w:marRight w:val="0"/>
          <w:marTop w:val="154"/>
          <w:marBottom w:val="0"/>
          <w:divBdr>
            <w:top w:val="none" w:sz="0" w:space="0" w:color="auto"/>
            <w:left w:val="none" w:sz="0" w:space="0" w:color="auto"/>
            <w:bottom w:val="none" w:sz="0" w:space="0" w:color="auto"/>
            <w:right w:val="none" w:sz="0" w:space="0" w:color="auto"/>
          </w:divBdr>
        </w:div>
      </w:divsChild>
    </w:div>
    <w:div w:id="111018372">
      <w:bodyDiv w:val="1"/>
      <w:marLeft w:val="0"/>
      <w:marRight w:val="0"/>
      <w:marTop w:val="0"/>
      <w:marBottom w:val="0"/>
      <w:divBdr>
        <w:top w:val="none" w:sz="0" w:space="0" w:color="auto"/>
        <w:left w:val="none" w:sz="0" w:space="0" w:color="auto"/>
        <w:bottom w:val="none" w:sz="0" w:space="0" w:color="auto"/>
        <w:right w:val="none" w:sz="0" w:space="0" w:color="auto"/>
      </w:divBdr>
      <w:divsChild>
        <w:div w:id="558978614">
          <w:marLeft w:val="1800"/>
          <w:marRight w:val="0"/>
          <w:marTop w:val="115"/>
          <w:marBottom w:val="0"/>
          <w:divBdr>
            <w:top w:val="none" w:sz="0" w:space="0" w:color="auto"/>
            <w:left w:val="none" w:sz="0" w:space="0" w:color="auto"/>
            <w:bottom w:val="none" w:sz="0" w:space="0" w:color="auto"/>
            <w:right w:val="none" w:sz="0" w:space="0" w:color="auto"/>
          </w:divBdr>
        </w:div>
      </w:divsChild>
    </w:div>
    <w:div w:id="114712003">
      <w:bodyDiv w:val="1"/>
      <w:marLeft w:val="0"/>
      <w:marRight w:val="0"/>
      <w:marTop w:val="0"/>
      <w:marBottom w:val="0"/>
      <w:divBdr>
        <w:top w:val="none" w:sz="0" w:space="0" w:color="auto"/>
        <w:left w:val="none" w:sz="0" w:space="0" w:color="auto"/>
        <w:bottom w:val="none" w:sz="0" w:space="0" w:color="auto"/>
        <w:right w:val="none" w:sz="0" w:space="0" w:color="auto"/>
      </w:divBdr>
    </w:div>
    <w:div w:id="118307795">
      <w:bodyDiv w:val="1"/>
      <w:marLeft w:val="0"/>
      <w:marRight w:val="0"/>
      <w:marTop w:val="0"/>
      <w:marBottom w:val="0"/>
      <w:divBdr>
        <w:top w:val="none" w:sz="0" w:space="0" w:color="auto"/>
        <w:left w:val="none" w:sz="0" w:space="0" w:color="auto"/>
        <w:bottom w:val="none" w:sz="0" w:space="0" w:color="auto"/>
        <w:right w:val="none" w:sz="0" w:space="0" w:color="auto"/>
      </w:divBdr>
      <w:divsChild>
        <w:div w:id="295842272">
          <w:marLeft w:val="0"/>
          <w:marRight w:val="0"/>
          <w:marTop w:val="0"/>
          <w:marBottom w:val="0"/>
          <w:divBdr>
            <w:top w:val="none" w:sz="0" w:space="0" w:color="auto"/>
            <w:left w:val="none" w:sz="0" w:space="0" w:color="auto"/>
            <w:bottom w:val="none" w:sz="0" w:space="0" w:color="auto"/>
            <w:right w:val="none" w:sz="0" w:space="0" w:color="auto"/>
          </w:divBdr>
        </w:div>
      </w:divsChild>
    </w:div>
    <w:div w:id="118688427">
      <w:bodyDiv w:val="1"/>
      <w:marLeft w:val="0"/>
      <w:marRight w:val="0"/>
      <w:marTop w:val="0"/>
      <w:marBottom w:val="0"/>
      <w:divBdr>
        <w:top w:val="none" w:sz="0" w:space="0" w:color="auto"/>
        <w:left w:val="none" w:sz="0" w:space="0" w:color="auto"/>
        <w:bottom w:val="none" w:sz="0" w:space="0" w:color="auto"/>
        <w:right w:val="none" w:sz="0" w:space="0" w:color="auto"/>
      </w:divBdr>
      <w:divsChild>
        <w:div w:id="1621492239">
          <w:marLeft w:val="547"/>
          <w:marRight w:val="0"/>
          <w:marTop w:val="134"/>
          <w:marBottom w:val="0"/>
          <w:divBdr>
            <w:top w:val="none" w:sz="0" w:space="0" w:color="auto"/>
            <w:left w:val="none" w:sz="0" w:space="0" w:color="auto"/>
            <w:bottom w:val="none" w:sz="0" w:space="0" w:color="auto"/>
            <w:right w:val="none" w:sz="0" w:space="0" w:color="auto"/>
          </w:divBdr>
        </w:div>
      </w:divsChild>
    </w:div>
    <w:div w:id="119808065">
      <w:bodyDiv w:val="1"/>
      <w:marLeft w:val="0"/>
      <w:marRight w:val="0"/>
      <w:marTop w:val="0"/>
      <w:marBottom w:val="0"/>
      <w:divBdr>
        <w:top w:val="none" w:sz="0" w:space="0" w:color="auto"/>
        <w:left w:val="none" w:sz="0" w:space="0" w:color="auto"/>
        <w:bottom w:val="none" w:sz="0" w:space="0" w:color="auto"/>
        <w:right w:val="none" w:sz="0" w:space="0" w:color="auto"/>
      </w:divBdr>
      <w:divsChild>
        <w:div w:id="603148189">
          <w:marLeft w:val="1800"/>
          <w:marRight w:val="0"/>
          <w:marTop w:val="115"/>
          <w:marBottom w:val="0"/>
          <w:divBdr>
            <w:top w:val="none" w:sz="0" w:space="0" w:color="auto"/>
            <w:left w:val="none" w:sz="0" w:space="0" w:color="auto"/>
            <w:bottom w:val="none" w:sz="0" w:space="0" w:color="auto"/>
            <w:right w:val="none" w:sz="0" w:space="0" w:color="auto"/>
          </w:divBdr>
        </w:div>
        <w:div w:id="1948195091">
          <w:marLeft w:val="1800"/>
          <w:marRight w:val="0"/>
          <w:marTop w:val="115"/>
          <w:marBottom w:val="0"/>
          <w:divBdr>
            <w:top w:val="none" w:sz="0" w:space="0" w:color="auto"/>
            <w:left w:val="none" w:sz="0" w:space="0" w:color="auto"/>
            <w:bottom w:val="none" w:sz="0" w:space="0" w:color="auto"/>
            <w:right w:val="none" w:sz="0" w:space="0" w:color="auto"/>
          </w:divBdr>
        </w:div>
      </w:divsChild>
    </w:div>
    <w:div w:id="121772558">
      <w:bodyDiv w:val="1"/>
      <w:marLeft w:val="0"/>
      <w:marRight w:val="0"/>
      <w:marTop w:val="0"/>
      <w:marBottom w:val="0"/>
      <w:divBdr>
        <w:top w:val="none" w:sz="0" w:space="0" w:color="auto"/>
        <w:left w:val="none" w:sz="0" w:space="0" w:color="auto"/>
        <w:bottom w:val="none" w:sz="0" w:space="0" w:color="auto"/>
        <w:right w:val="none" w:sz="0" w:space="0" w:color="auto"/>
      </w:divBdr>
    </w:div>
    <w:div w:id="122237145">
      <w:bodyDiv w:val="1"/>
      <w:marLeft w:val="0"/>
      <w:marRight w:val="0"/>
      <w:marTop w:val="0"/>
      <w:marBottom w:val="0"/>
      <w:divBdr>
        <w:top w:val="none" w:sz="0" w:space="0" w:color="auto"/>
        <w:left w:val="none" w:sz="0" w:space="0" w:color="auto"/>
        <w:bottom w:val="none" w:sz="0" w:space="0" w:color="auto"/>
        <w:right w:val="none" w:sz="0" w:space="0" w:color="auto"/>
      </w:divBdr>
      <w:divsChild>
        <w:div w:id="1179348393">
          <w:marLeft w:val="547"/>
          <w:marRight w:val="0"/>
          <w:marTop w:val="115"/>
          <w:marBottom w:val="0"/>
          <w:divBdr>
            <w:top w:val="none" w:sz="0" w:space="0" w:color="auto"/>
            <w:left w:val="none" w:sz="0" w:space="0" w:color="auto"/>
            <w:bottom w:val="none" w:sz="0" w:space="0" w:color="auto"/>
            <w:right w:val="none" w:sz="0" w:space="0" w:color="auto"/>
          </w:divBdr>
        </w:div>
      </w:divsChild>
    </w:div>
    <w:div w:id="132602719">
      <w:bodyDiv w:val="1"/>
      <w:marLeft w:val="0"/>
      <w:marRight w:val="0"/>
      <w:marTop w:val="0"/>
      <w:marBottom w:val="0"/>
      <w:divBdr>
        <w:top w:val="none" w:sz="0" w:space="0" w:color="auto"/>
        <w:left w:val="none" w:sz="0" w:space="0" w:color="auto"/>
        <w:bottom w:val="none" w:sz="0" w:space="0" w:color="auto"/>
        <w:right w:val="none" w:sz="0" w:space="0" w:color="auto"/>
      </w:divBdr>
      <w:divsChild>
        <w:div w:id="1450856637">
          <w:marLeft w:val="547"/>
          <w:marRight w:val="0"/>
          <w:marTop w:val="134"/>
          <w:marBottom w:val="0"/>
          <w:divBdr>
            <w:top w:val="none" w:sz="0" w:space="0" w:color="auto"/>
            <w:left w:val="none" w:sz="0" w:space="0" w:color="auto"/>
            <w:bottom w:val="none" w:sz="0" w:space="0" w:color="auto"/>
            <w:right w:val="none" w:sz="0" w:space="0" w:color="auto"/>
          </w:divBdr>
        </w:div>
      </w:divsChild>
    </w:div>
    <w:div w:id="181168588">
      <w:bodyDiv w:val="1"/>
      <w:marLeft w:val="0"/>
      <w:marRight w:val="0"/>
      <w:marTop w:val="0"/>
      <w:marBottom w:val="0"/>
      <w:divBdr>
        <w:top w:val="none" w:sz="0" w:space="0" w:color="auto"/>
        <w:left w:val="none" w:sz="0" w:space="0" w:color="auto"/>
        <w:bottom w:val="none" w:sz="0" w:space="0" w:color="auto"/>
        <w:right w:val="none" w:sz="0" w:space="0" w:color="auto"/>
      </w:divBdr>
    </w:div>
    <w:div w:id="238903076">
      <w:bodyDiv w:val="1"/>
      <w:marLeft w:val="0"/>
      <w:marRight w:val="0"/>
      <w:marTop w:val="0"/>
      <w:marBottom w:val="0"/>
      <w:divBdr>
        <w:top w:val="none" w:sz="0" w:space="0" w:color="auto"/>
        <w:left w:val="none" w:sz="0" w:space="0" w:color="auto"/>
        <w:bottom w:val="none" w:sz="0" w:space="0" w:color="auto"/>
        <w:right w:val="none" w:sz="0" w:space="0" w:color="auto"/>
      </w:divBdr>
      <w:divsChild>
        <w:div w:id="1262567018">
          <w:marLeft w:val="0"/>
          <w:marRight w:val="0"/>
          <w:marTop w:val="0"/>
          <w:marBottom w:val="0"/>
          <w:divBdr>
            <w:top w:val="none" w:sz="0" w:space="0" w:color="auto"/>
            <w:left w:val="none" w:sz="0" w:space="0" w:color="auto"/>
            <w:bottom w:val="none" w:sz="0" w:space="0" w:color="auto"/>
            <w:right w:val="none" w:sz="0" w:space="0" w:color="auto"/>
          </w:divBdr>
        </w:div>
      </w:divsChild>
    </w:div>
    <w:div w:id="273635464">
      <w:bodyDiv w:val="1"/>
      <w:marLeft w:val="0"/>
      <w:marRight w:val="0"/>
      <w:marTop w:val="0"/>
      <w:marBottom w:val="0"/>
      <w:divBdr>
        <w:top w:val="none" w:sz="0" w:space="0" w:color="auto"/>
        <w:left w:val="none" w:sz="0" w:space="0" w:color="auto"/>
        <w:bottom w:val="none" w:sz="0" w:space="0" w:color="auto"/>
        <w:right w:val="none" w:sz="0" w:space="0" w:color="auto"/>
      </w:divBdr>
      <w:divsChild>
        <w:div w:id="1171795962">
          <w:marLeft w:val="0"/>
          <w:marRight w:val="0"/>
          <w:marTop w:val="0"/>
          <w:marBottom w:val="0"/>
          <w:divBdr>
            <w:top w:val="none" w:sz="0" w:space="0" w:color="auto"/>
            <w:left w:val="none" w:sz="0" w:space="0" w:color="auto"/>
            <w:bottom w:val="none" w:sz="0" w:space="0" w:color="auto"/>
            <w:right w:val="none" w:sz="0" w:space="0" w:color="auto"/>
          </w:divBdr>
        </w:div>
      </w:divsChild>
    </w:div>
    <w:div w:id="291641038">
      <w:bodyDiv w:val="1"/>
      <w:marLeft w:val="0"/>
      <w:marRight w:val="0"/>
      <w:marTop w:val="0"/>
      <w:marBottom w:val="0"/>
      <w:divBdr>
        <w:top w:val="none" w:sz="0" w:space="0" w:color="auto"/>
        <w:left w:val="none" w:sz="0" w:space="0" w:color="auto"/>
        <w:bottom w:val="none" w:sz="0" w:space="0" w:color="auto"/>
        <w:right w:val="none" w:sz="0" w:space="0" w:color="auto"/>
      </w:divBdr>
    </w:div>
    <w:div w:id="293370032">
      <w:bodyDiv w:val="1"/>
      <w:marLeft w:val="0"/>
      <w:marRight w:val="0"/>
      <w:marTop w:val="0"/>
      <w:marBottom w:val="0"/>
      <w:divBdr>
        <w:top w:val="none" w:sz="0" w:space="0" w:color="auto"/>
        <w:left w:val="none" w:sz="0" w:space="0" w:color="auto"/>
        <w:bottom w:val="none" w:sz="0" w:space="0" w:color="auto"/>
        <w:right w:val="none" w:sz="0" w:space="0" w:color="auto"/>
      </w:divBdr>
      <w:divsChild>
        <w:div w:id="1366447805">
          <w:marLeft w:val="1166"/>
          <w:marRight w:val="0"/>
          <w:marTop w:val="115"/>
          <w:marBottom w:val="0"/>
          <w:divBdr>
            <w:top w:val="none" w:sz="0" w:space="0" w:color="auto"/>
            <w:left w:val="none" w:sz="0" w:space="0" w:color="auto"/>
            <w:bottom w:val="none" w:sz="0" w:space="0" w:color="auto"/>
            <w:right w:val="none" w:sz="0" w:space="0" w:color="auto"/>
          </w:divBdr>
        </w:div>
        <w:div w:id="764687854">
          <w:marLeft w:val="1166"/>
          <w:marRight w:val="0"/>
          <w:marTop w:val="115"/>
          <w:marBottom w:val="0"/>
          <w:divBdr>
            <w:top w:val="none" w:sz="0" w:space="0" w:color="auto"/>
            <w:left w:val="none" w:sz="0" w:space="0" w:color="auto"/>
            <w:bottom w:val="none" w:sz="0" w:space="0" w:color="auto"/>
            <w:right w:val="none" w:sz="0" w:space="0" w:color="auto"/>
          </w:divBdr>
        </w:div>
      </w:divsChild>
    </w:div>
    <w:div w:id="308293492">
      <w:bodyDiv w:val="1"/>
      <w:marLeft w:val="0"/>
      <w:marRight w:val="0"/>
      <w:marTop w:val="0"/>
      <w:marBottom w:val="0"/>
      <w:divBdr>
        <w:top w:val="none" w:sz="0" w:space="0" w:color="auto"/>
        <w:left w:val="none" w:sz="0" w:space="0" w:color="auto"/>
        <w:bottom w:val="none" w:sz="0" w:space="0" w:color="auto"/>
        <w:right w:val="none" w:sz="0" w:space="0" w:color="auto"/>
      </w:divBdr>
      <w:divsChild>
        <w:div w:id="236717947">
          <w:marLeft w:val="1166"/>
          <w:marRight w:val="0"/>
          <w:marTop w:val="115"/>
          <w:marBottom w:val="0"/>
          <w:divBdr>
            <w:top w:val="none" w:sz="0" w:space="0" w:color="auto"/>
            <w:left w:val="none" w:sz="0" w:space="0" w:color="auto"/>
            <w:bottom w:val="none" w:sz="0" w:space="0" w:color="auto"/>
            <w:right w:val="none" w:sz="0" w:space="0" w:color="auto"/>
          </w:divBdr>
        </w:div>
      </w:divsChild>
    </w:div>
    <w:div w:id="328677667">
      <w:bodyDiv w:val="1"/>
      <w:marLeft w:val="0"/>
      <w:marRight w:val="0"/>
      <w:marTop w:val="0"/>
      <w:marBottom w:val="0"/>
      <w:divBdr>
        <w:top w:val="none" w:sz="0" w:space="0" w:color="auto"/>
        <w:left w:val="none" w:sz="0" w:space="0" w:color="auto"/>
        <w:bottom w:val="none" w:sz="0" w:space="0" w:color="auto"/>
        <w:right w:val="none" w:sz="0" w:space="0" w:color="auto"/>
      </w:divBdr>
      <w:divsChild>
        <w:div w:id="301428677">
          <w:marLeft w:val="1166"/>
          <w:marRight w:val="0"/>
          <w:marTop w:val="134"/>
          <w:marBottom w:val="0"/>
          <w:divBdr>
            <w:top w:val="none" w:sz="0" w:space="0" w:color="auto"/>
            <w:left w:val="none" w:sz="0" w:space="0" w:color="auto"/>
            <w:bottom w:val="none" w:sz="0" w:space="0" w:color="auto"/>
            <w:right w:val="none" w:sz="0" w:space="0" w:color="auto"/>
          </w:divBdr>
        </w:div>
      </w:divsChild>
    </w:div>
    <w:div w:id="329524990">
      <w:bodyDiv w:val="1"/>
      <w:marLeft w:val="0"/>
      <w:marRight w:val="0"/>
      <w:marTop w:val="0"/>
      <w:marBottom w:val="0"/>
      <w:divBdr>
        <w:top w:val="none" w:sz="0" w:space="0" w:color="auto"/>
        <w:left w:val="none" w:sz="0" w:space="0" w:color="auto"/>
        <w:bottom w:val="none" w:sz="0" w:space="0" w:color="auto"/>
        <w:right w:val="none" w:sz="0" w:space="0" w:color="auto"/>
      </w:divBdr>
      <w:divsChild>
        <w:div w:id="727999532">
          <w:marLeft w:val="1166"/>
          <w:marRight w:val="0"/>
          <w:marTop w:val="115"/>
          <w:marBottom w:val="0"/>
          <w:divBdr>
            <w:top w:val="none" w:sz="0" w:space="0" w:color="auto"/>
            <w:left w:val="none" w:sz="0" w:space="0" w:color="auto"/>
            <w:bottom w:val="none" w:sz="0" w:space="0" w:color="auto"/>
            <w:right w:val="none" w:sz="0" w:space="0" w:color="auto"/>
          </w:divBdr>
        </w:div>
      </w:divsChild>
    </w:div>
    <w:div w:id="348408019">
      <w:bodyDiv w:val="1"/>
      <w:marLeft w:val="0"/>
      <w:marRight w:val="0"/>
      <w:marTop w:val="0"/>
      <w:marBottom w:val="0"/>
      <w:divBdr>
        <w:top w:val="none" w:sz="0" w:space="0" w:color="auto"/>
        <w:left w:val="none" w:sz="0" w:space="0" w:color="auto"/>
        <w:bottom w:val="none" w:sz="0" w:space="0" w:color="auto"/>
        <w:right w:val="none" w:sz="0" w:space="0" w:color="auto"/>
      </w:divBdr>
      <w:divsChild>
        <w:div w:id="561870607">
          <w:marLeft w:val="547"/>
          <w:marRight w:val="0"/>
          <w:marTop w:val="115"/>
          <w:marBottom w:val="0"/>
          <w:divBdr>
            <w:top w:val="none" w:sz="0" w:space="0" w:color="auto"/>
            <w:left w:val="none" w:sz="0" w:space="0" w:color="auto"/>
            <w:bottom w:val="none" w:sz="0" w:space="0" w:color="auto"/>
            <w:right w:val="none" w:sz="0" w:space="0" w:color="auto"/>
          </w:divBdr>
        </w:div>
      </w:divsChild>
    </w:div>
    <w:div w:id="385488963">
      <w:bodyDiv w:val="1"/>
      <w:marLeft w:val="0"/>
      <w:marRight w:val="0"/>
      <w:marTop w:val="0"/>
      <w:marBottom w:val="0"/>
      <w:divBdr>
        <w:top w:val="none" w:sz="0" w:space="0" w:color="auto"/>
        <w:left w:val="none" w:sz="0" w:space="0" w:color="auto"/>
        <w:bottom w:val="none" w:sz="0" w:space="0" w:color="auto"/>
        <w:right w:val="none" w:sz="0" w:space="0" w:color="auto"/>
      </w:divBdr>
    </w:div>
    <w:div w:id="385884939">
      <w:bodyDiv w:val="1"/>
      <w:marLeft w:val="0"/>
      <w:marRight w:val="0"/>
      <w:marTop w:val="0"/>
      <w:marBottom w:val="0"/>
      <w:divBdr>
        <w:top w:val="none" w:sz="0" w:space="0" w:color="auto"/>
        <w:left w:val="none" w:sz="0" w:space="0" w:color="auto"/>
        <w:bottom w:val="none" w:sz="0" w:space="0" w:color="auto"/>
        <w:right w:val="none" w:sz="0" w:space="0" w:color="auto"/>
      </w:divBdr>
      <w:divsChild>
        <w:div w:id="1338267107">
          <w:marLeft w:val="547"/>
          <w:marRight w:val="0"/>
          <w:marTop w:val="134"/>
          <w:marBottom w:val="0"/>
          <w:divBdr>
            <w:top w:val="none" w:sz="0" w:space="0" w:color="auto"/>
            <w:left w:val="none" w:sz="0" w:space="0" w:color="auto"/>
            <w:bottom w:val="none" w:sz="0" w:space="0" w:color="auto"/>
            <w:right w:val="none" w:sz="0" w:space="0" w:color="auto"/>
          </w:divBdr>
        </w:div>
      </w:divsChild>
    </w:div>
    <w:div w:id="388310005">
      <w:bodyDiv w:val="1"/>
      <w:marLeft w:val="0"/>
      <w:marRight w:val="0"/>
      <w:marTop w:val="0"/>
      <w:marBottom w:val="0"/>
      <w:divBdr>
        <w:top w:val="none" w:sz="0" w:space="0" w:color="auto"/>
        <w:left w:val="none" w:sz="0" w:space="0" w:color="auto"/>
        <w:bottom w:val="none" w:sz="0" w:space="0" w:color="auto"/>
        <w:right w:val="none" w:sz="0" w:space="0" w:color="auto"/>
      </w:divBdr>
    </w:div>
    <w:div w:id="397555632">
      <w:bodyDiv w:val="1"/>
      <w:marLeft w:val="0"/>
      <w:marRight w:val="0"/>
      <w:marTop w:val="0"/>
      <w:marBottom w:val="0"/>
      <w:divBdr>
        <w:top w:val="none" w:sz="0" w:space="0" w:color="auto"/>
        <w:left w:val="none" w:sz="0" w:space="0" w:color="auto"/>
        <w:bottom w:val="none" w:sz="0" w:space="0" w:color="auto"/>
        <w:right w:val="none" w:sz="0" w:space="0" w:color="auto"/>
      </w:divBdr>
    </w:div>
    <w:div w:id="455369261">
      <w:bodyDiv w:val="1"/>
      <w:marLeft w:val="0"/>
      <w:marRight w:val="0"/>
      <w:marTop w:val="0"/>
      <w:marBottom w:val="0"/>
      <w:divBdr>
        <w:top w:val="none" w:sz="0" w:space="0" w:color="auto"/>
        <w:left w:val="none" w:sz="0" w:space="0" w:color="auto"/>
        <w:bottom w:val="none" w:sz="0" w:space="0" w:color="auto"/>
        <w:right w:val="none" w:sz="0" w:space="0" w:color="auto"/>
      </w:divBdr>
    </w:div>
    <w:div w:id="477957644">
      <w:bodyDiv w:val="1"/>
      <w:marLeft w:val="0"/>
      <w:marRight w:val="0"/>
      <w:marTop w:val="0"/>
      <w:marBottom w:val="0"/>
      <w:divBdr>
        <w:top w:val="none" w:sz="0" w:space="0" w:color="auto"/>
        <w:left w:val="none" w:sz="0" w:space="0" w:color="auto"/>
        <w:bottom w:val="none" w:sz="0" w:space="0" w:color="auto"/>
        <w:right w:val="none" w:sz="0" w:space="0" w:color="auto"/>
      </w:divBdr>
      <w:divsChild>
        <w:div w:id="445470410">
          <w:marLeft w:val="547"/>
          <w:marRight w:val="0"/>
          <w:marTop w:val="96"/>
          <w:marBottom w:val="0"/>
          <w:divBdr>
            <w:top w:val="none" w:sz="0" w:space="0" w:color="auto"/>
            <w:left w:val="none" w:sz="0" w:space="0" w:color="auto"/>
            <w:bottom w:val="none" w:sz="0" w:space="0" w:color="auto"/>
            <w:right w:val="none" w:sz="0" w:space="0" w:color="auto"/>
          </w:divBdr>
        </w:div>
      </w:divsChild>
    </w:div>
    <w:div w:id="478694212">
      <w:bodyDiv w:val="1"/>
      <w:marLeft w:val="0"/>
      <w:marRight w:val="0"/>
      <w:marTop w:val="0"/>
      <w:marBottom w:val="0"/>
      <w:divBdr>
        <w:top w:val="none" w:sz="0" w:space="0" w:color="auto"/>
        <w:left w:val="none" w:sz="0" w:space="0" w:color="auto"/>
        <w:bottom w:val="none" w:sz="0" w:space="0" w:color="auto"/>
        <w:right w:val="none" w:sz="0" w:space="0" w:color="auto"/>
      </w:divBdr>
    </w:div>
    <w:div w:id="484392833">
      <w:bodyDiv w:val="1"/>
      <w:marLeft w:val="0"/>
      <w:marRight w:val="0"/>
      <w:marTop w:val="0"/>
      <w:marBottom w:val="0"/>
      <w:divBdr>
        <w:top w:val="none" w:sz="0" w:space="0" w:color="auto"/>
        <w:left w:val="none" w:sz="0" w:space="0" w:color="auto"/>
        <w:bottom w:val="none" w:sz="0" w:space="0" w:color="auto"/>
        <w:right w:val="none" w:sz="0" w:space="0" w:color="auto"/>
      </w:divBdr>
      <w:divsChild>
        <w:div w:id="844443061">
          <w:marLeft w:val="547"/>
          <w:marRight w:val="0"/>
          <w:marTop w:val="134"/>
          <w:marBottom w:val="0"/>
          <w:divBdr>
            <w:top w:val="none" w:sz="0" w:space="0" w:color="auto"/>
            <w:left w:val="none" w:sz="0" w:space="0" w:color="auto"/>
            <w:bottom w:val="none" w:sz="0" w:space="0" w:color="auto"/>
            <w:right w:val="none" w:sz="0" w:space="0" w:color="auto"/>
          </w:divBdr>
        </w:div>
      </w:divsChild>
    </w:div>
    <w:div w:id="491334150">
      <w:bodyDiv w:val="1"/>
      <w:marLeft w:val="0"/>
      <w:marRight w:val="0"/>
      <w:marTop w:val="0"/>
      <w:marBottom w:val="0"/>
      <w:divBdr>
        <w:top w:val="none" w:sz="0" w:space="0" w:color="auto"/>
        <w:left w:val="none" w:sz="0" w:space="0" w:color="auto"/>
        <w:bottom w:val="none" w:sz="0" w:space="0" w:color="auto"/>
        <w:right w:val="none" w:sz="0" w:space="0" w:color="auto"/>
      </w:divBdr>
      <w:divsChild>
        <w:div w:id="294411448">
          <w:marLeft w:val="1800"/>
          <w:marRight w:val="0"/>
          <w:marTop w:val="106"/>
          <w:marBottom w:val="0"/>
          <w:divBdr>
            <w:top w:val="none" w:sz="0" w:space="0" w:color="auto"/>
            <w:left w:val="none" w:sz="0" w:space="0" w:color="auto"/>
            <w:bottom w:val="none" w:sz="0" w:space="0" w:color="auto"/>
            <w:right w:val="none" w:sz="0" w:space="0" w:color="auto"/>
          </w:divBdr>
        </w:div>
      </w:divsChild>
    </w:div>
    <w:div w:id="533201168">
      <w:bodyDiv w:val="1"/>
      <w:marLeft w:val="0"/>
      <w:marRight w:val="0"/>
      <w:marTop w:val="0"/>
      <w:marBottom w:val="0"/>
      <w:divBdr>
        <w:top w:val="none" w:sz="0" w:space="0" w:color="auto"/>
        <w:left w:val="none" w:sz="0" w:space="0" w:color="auto"/>
        <w:bottom w:val="none" w:sz="0" w:space="0" w:color="auto"/>
        <w:right w:val="none" w:sz="0" w:space="0" w:color="auto"/>
      </w:divBdr>
      <w:divsChild>
        <w:div w:id="681905314">
          <w:marLeft w:val="1166"/>
          <w:marRight w:val="0"/>
          <w:marTop w:val="115"/>
          <w:marBottom w:val="0"/>
          <w:divBdr>
            <w:top w:val="none" w:sz="0" w:space="0" w:color="auto"/>
            <w:left w:val="none" w:sz="0" w:space="0" w:color="auto"/>
            <w:bottom w:val="none" w:sz="0" w:space="0" w:color="auto"/>
            <w:right w:val="none" w:sz="0" w:space="0" w:color="auto"/>
          </w:divBdr>
        </w:div>
      </w:divsChild>
    </w:div>
    <w:div w:id="533537908">
      <w:bodyDiv w:val="1"/>
      <w:marLeft w:val="0"/>
      <w:marRight w:val="0"/>
      <w:marTop w:val="0"/>
      <w:marBottom w:val="0"/>
      <w:divBdr>
        <w:top w:val="none" w:sz="0" w:space="0" w:color="auto"/>
        <w:left w:val="none" w:sz="0" w:space="0" w:color="auto"/>
        <w:bottom w:val="none" w:sz="0" w:space="0" w:color="auto"/>
        <w:right w:val="none" w:sz="0" w:space="0" w:color="auto"/>
      </w:divBdr>
    </w:div>
    <w:div w:id="547835256">
      <w:bodyDiv w:val="1"/>
      <w:marLeft w:val="0"/>
      <w:marRight w:val="0"/>
      <w:marTop w:val="0"/>
      <w:marBottom w:val="0"/>
      <w:divBdr>
        <w:top w:val="none" w:sz="0" w:space="0" w:color="auto"/>
        <w:left w:val="none" w:sz="0" w:space="0" w:color="auto"/>
        <w:bottom w:val="none" w:sz="0" w:space="0" w:color="auto"/>
        <w:right w:val="none" w:sz="0" w:space="0" w:color="auto"/>
      </w:divBdr>
    </w:div>
    <w:div w:id="550776668">
      <w:bodyDiv w:val="1"/>
      <w:marLeft w:val="0"/>
      <w:marRight w:val="0"/>
      <w:marTop w:val="0"/>
      <w:marBottom w:val="0"/>
      <w:divBdr>
        <w:top w:val="none" w:sz="0" w:space="0" w:color="auto"/>
        <w:left w:val="none" w:sz="0" w:space="0" w:color="auto"/>
        <w:bottom w:val="none" w:sz="0" w:space="0" w:color="auto"/>
        <w:right w:val="none" w:sz="0" w:space="0" w:color="auto"/>
      </w:divBdr>
    </w:div>
    <w:div w:id="552157176">
      <w:bodyDiv w:val="1"/>
      <w:marLeft w:val="0"/>
      <w:marRight w:val="0"/>
      <w:marTop w:val="0"/>
      <w:marBottom w:val="0"/>
      <w:divBdr>
        <w:top w:val="none" w:sz="0" w:space="0" w:color="auto"/>
        <w:left w:val="none" w:sz="0" w:space="0" w:color="auto"/>
        <w:bottom w:val="none" w:sz="0" w:space="0" w:color="auto"/>
        <w:right w:val="none" w:sz="0" w:space="0" w:color="auto"/>
      </w:divBdr>
      <w:divsChild>
        <w:div w:id="2019579184">
          <w:marLeft w:val="0"/>
          <w:marRight w:val="0"/>
          <w:marTop w:val="0"/>
          <w:marBottom w:val="0"/>
          <w:divBdr>
            <w:top w:val="none" w:sz="0" w:space="0" w:color="auto"/>
            <w:left w:val="none" w:sz="0" w:space="0" w:color="auto"/>
            <w:bottom w:val="none" w:sz="0" w:space="0" w:color="auto"/>
            <w:right w:val="none" w:sz="0" w:space="0" w:color="auto"/>
          </w:divBdr>
        </w:div>
      </w:divsChild>
    </w:div>
    <w:div w:id="556206232">
      <w:bodyDiv w:val="1"/>
      <w:marLeft w:val="0"/>
      <w:marRight w:val="0"/>
      <w:marTop w:val="0"/>
      <w:marBottom w:val="0"/>
      <w:divBdr>
        <w:top w:val="none" w:sz="0" w:space="0" w:color="auto"/>
        <w:left w:val="none" w:sz="0" w:space="0" w:color="auto"/>
        <w:bottom w:val="none" w:sz="0" w:space="0" w:color="auto"/>
        <w:right w:val="none" w:sz="0" w:space="0" w:color="auto"/>
      </w:divBdr>
    </w:div>
    <w:div w:id="571350585">
      <w:bodyDiv w:val="1"/>
      <w:marLeft w:val="0"/>
      <w:marRight w:val="0"/>
      <w:marTop w:val="0"/>
      <w:marBottom w:val="0"/>
      <w:divBdr>
        <w:top w:val="none" w:sz="0" w:space="0" w:color="auto"/>
        <w:left w:val="none" w:sz="0" w:space="0" w:color="auto"/>
        <w:bottom w:val="none" w:sz="0" w:space="0" w:color="auto"/>
        <w:right w:val="none" w:sz="0" w:space="0" w:color="auto"/>
      </w:divBdr>
    </w:div>
    <w:div w:id="579219664">
      <w:bodyDiv w:val="1"/>
      <w:marLeft w:val="0"/>
      <w:marRight w:val="0"/>
      <w:marTop w:val="0"/>
      <w:marBottom w:val="0"/>
      <w:divBdr>
        <w:top w:val="none" w:sz="0" w:space="0" w:color="auto"/>
        <w:left w:val="none" w:sz="0" w:space="0" w:color="auto"/>
        <w:bottom w:val="none" w:sz="0" w:space="0" w:color="auto"/>
        <w:right w:val="none" w:sz="0" w:space="0" w:color="auto"/>
      </w:divBdr>
      <w:divsChild>
        <w:div w:id="1221403608">
          <w:marLeft w:val="0"/>
          <w:marRight w:val="0"/>
          <w:marTop w:val="0"/>
          <w:marBottom w:val="0"/>
          <w:divBdr>
            <w:top w:val="none" w:sz="0" w:space="0" w:color="auto"/>
            <w:left w:val="none" w:sz="0" w:space="0" w:color="auto"/>
            <w:bottom w:val="none" w:sz="0" w:space="0" w:color="auto"/>
            <w:right w:val="none" w:sz="0" w:space="0" w:color="auto"/>
          </w:divBdr>
        </w:div>
      </w:divsChild>
    </w:div>
    <w:div w:id="586117182">
      <w:bodyDiv w:val="1"/>
      <w:marLeft w:val="0"/>
      <w:marRight w:val="0"/>
      <w:marTop w:val="0"/>
      <w:marBottom w:val="0"/>
      <w:divBdr>
        <w:top w:val="none" w:sz="0" w:space="0" w:color="auto"/>
        <w:left w:val="none" w:sz="0" w:space="0" w:color="auto"/>
        <w:bottom w:val="none" w:sz="0" w:space="0" w:color="auto"/>
        <w:right w:val="none" w:sz="0" w:space="0" w:color="auto"/>
      </w:divBdr>
    </w:div>
    <w:div w:id="614406053">
      <w:bodyDiv w:val="1"/>
      <w:marLeft w:val="0"/>
      <w:marRight w:val="0"/>
      <w:marTop w:val="0"/>
      <w:marBottom w:val="0"/>
      <w:divBdr>
        <w:top w:val="none" w:sz="0" w:space="0" w:color="auto"/>
        <w:left w:val="none" w:sz="0" w:space="0" w:color="auto"/>
        <w:bottom w:val="none" w:sz="0" w:space="0" w:color="auto"/>
        <w:right w:val="none" w:sz="0" w:space="0" w:color="auto"/>
      </w:divBdr>
      <w:divsChild>
        <w:div w:id="147981433">
          <w:marLeft w:val="547"/>
          <w:marRight w:val="0"/>
          <w:marTop w:val="134"/>
          <w:marBottom w:val="0"/>
          <w:divBdr>
            <w:top w:val="none" w:sz="0" w:space="0" w:color="auto"/>
            <w:left w:val="none" w:sz="0" w:space="0" w:color="auto"/>
            <w:bottom w:val="none" w:sz="0" w:space="0" w:color="auto"/>
            <w:right w:val="none" w:sz="0" w:space="0" w:color="auto"/>
          </w:divBdr>
        </w:div>
      </w:divsChild>
    </w:div>
    <w:div w:id="620722104">
      <w:bodyDiv w:val="1"/>
      <w:marLeft w:val="0"/>
      <w:marRight w:val="0"/>
      <w:marTop w:val="0"/>
      <w:marBottom w:val="0"/>
      <w:divBdr>
        <w:top w:val="none" w:sz="0" w:space="0" w:color="auto"/>
        <w:left w:val="none" w:sz="0" w:space="0" w:color="auto"/>
        <w:bottom w:val="none" w:sz="0" w:space="0" w:color="auto"/>
        <w:right w:val="none" w:sz="0" w:space="0" w:color="auto"/>
      </w:divBdr>
      <w:divsChild>
        <w:div w:id="1671175388">
          <w:marLeft w:val="0"/>
          <w:marRight w:val="0"/>
          <w:marTop w:val="0"/>
          <w:marBottom w:val="0"/>
          <w:divBdr>
            <w:top w:val="none" w:sz="0" w:space="0" w:color="auto"/>
            <w:left w:val="none" w:sz="0" w:space="0" w:color="auto"/>
            <w:bottom w:val="none" w:sz="0" w:space="0" w:color="auto"/>
            <w:right w:val="none" w:sz="0" w:space="0" w:color="auto"/>
          </w:divBdr>
        </w:div>
      </w:divsChild>
    </w:div>
    <w:div w:id="639385731">
      <w:bodyDiv w:val="1"/>
      <w:marLeft w:val="0"/>
      <w:marRight w:val="0"/>
      <w:marTop w:val="0"/>
      <w:marBottom w:val="0"/>
      <w:divBdr>
        <w:top w:val="none" w:sz="0" w:space="0" w:color="auto"/>
        <w:left w:val="none" w:sz="0" w:space="0" w:color="auto"/>
        <w:bottom w:val="none" w:sz="0" w:space="0" w:color="auto"/>
        <w:right w:val="none" w:sz="0" w:space="0" w:color="auto"/>
      </w:divBdr>
    </w:div>
    <w:div w:id="651759478">
      <w:bodyDiv w:val="1"/>
      <w:marLeft w:val="0"/>
      <w:marRight w:val="0"/>
      <w:marTop w:val="0"/>
      <w:marBottom w:val="0"/>
      <w:divBdr>
        <w:top w:val="none" w:sz="0" w:space="0" w:color="auto"/>
        <w:left w:val="none" w:sz="0" w:space="0" w:color="auto"/>
        <w:bottom w:val="none" w:sz="0" w:space="0" w:color="auto"/>
        <w:right w:val="none" w:sz="0" w:space="0" w:color="auto"/>
      </w:divBdr>
      <w:divsChild>
        <w:div w:id="932204340">
          <w:marLeft w:val="547"/>
          <w:marRight w:val="0"/>
          <w:marTop w:val="115"/>
          <w:marBottom w:val="0"/>
          <w:divBdr>
            <w:top w:val="none" w:sz="0" w:space="0" w:color="auto"/>
            <w:left w:val="none" w:sz="0" w:space="0" w:color="auto"/>
            <w:bottom w:val="none" w:sz="0" w:space="0" w:color="auto"/>
            <w:right w:val="none" w:sz="0" w:space="0" w:color="auto"/>
          </w:divBdr>
        </w:div>
      </w:divsChild>
    </w:div>
    <w:div w:id="673456469">
      <w:bodyDiv w:val="1"/>
      <w:marLeft w:val="0"/>
      <w:marRight w:val="0"/>
      <w:marTop w:val="0"/>
      <w:marBottom w:val="0"/>
      <w:divBdr>
        <w:top w:val="none" w:sz="0" w:space="0" w:color="auto"/>
        <w:left w:val="none" w:sz="0" w:space="0" w:color="auto"/>
        <w:bottom w:val="none" w:sz="0" w:space="0" w:color="auto"/>
        <w:right w:val="none" w:sz="0" w:space="0" w:color="auto"/>
      </w:divBdr>
      <w:divsChild>
        <w:div w:id="2065905318">
          <w:marLeft w:val="1166"/>
          <w:marRight w:val="0"/>
          <w:marTop w:val="115"/>
          <w:marBottom w:val="0"/>
          <w:divBdr>
            <w:top w:val="none" w:sz="0" w:space="0" w:color="auto"/>
            <w:left w:val="none" w:sz="0" w:space="0" w:color="auto"/>
            <w:bottom w:val="none" w:sz="0" w:space="0" w:color="auto"/>
            <w:right w:val="none" w:sz="0" w:space="0" w:color="auto"/>
          </w:divBdr>
        </w:div>
      </w:divsChild>
    </w:div>
    <w:div w:id="683092914">
      <w:bodyDiv w:val="1"/>
      <w:marLeft w:val="0"/>
      <w:marRight w:val="0"/>
      <w:marTop w:val="0"/>
      <w:marBottom w:val="0"/>
      <w:divBdr>
        <w:top w:val="none" w:sz="0" w:space="0" w:color="auto"/>
        <w:left w:val="none" w:sz="0" w:space="0" w:color="auto"/>
        <w:bottom w:val="none" w:sz="0" w:space="0" w:color="auto"/>
        <w:right w:val="none" w:sz="0" w:space="0" w:color="auto"/>
      </w:divBdr>
      <w:divsChild>
        <w:div w:id="29767772">
          <w:marLeft w:val="0"/>
          <w:marRight w:val="0"/>
          <w:marTop w:val="0"/>
          <w:marBottom w:val="0"/>
          <w:divBdr>
            <w:top w:val="none" w:sz="0" w:space="0" w:color="auto"/>
            <w:left w:val="none" w:sz="0" w:space="0" w:color="auto"/>
            <w:bottom w:val="none" w:sz="0" w:space="0" w:color="auto"/>
            <w:right w:val="none" w:sz="0" w:space="0" w:color="auto"/>
          </w:divBdr>
        </w:div>
      </w:divsChild>
    </w:div>
    <w:div w:id="694694055">
      <w:bodyDiv w:val="1"/>
      <w:marLeft w:val="0"/>
      <w:marRight w:val="0"/>
      <w:marTop w:val="0"/>
      <w:marBottom w:val="0"/>
      <w:divBdr>
        <w:top w:val="none" w:sz="0" w:space="0" w:color="auto"/>
        <w:left w:val="none" w:sz="0" w:space="0" w:color="auto"/>
        <w:bottom w:val="none" w:sz="0" w:space="0" w:color="auto"/>
        <w:right w:val="none" w:sz="0" w:space="0" w:color="auto"/>
      </w:divBdr>
      <w:divsChild>
        <w:div w:id="1828091867">
          <w:marLeft w:val="547"/>
          <w:marRight w:val="0"/>
          <w:marTop w:val="115"/>
          <w:marBottom w:val="0"/>
          <w:divBdr>
            <w:top w:val="none" w:sz="0" w:space="0" w:color="auto"/>
            <w:left w:val="none" w:sz="0" w:space="0" w:color="auto"/>
            <w:bottom w:val="none" w:sz="0" w:space="0" w:color="auto"/>
            <w:right w:val="none" w:sz="0" w:space="0" w:color="auto"/>
          </w:divBdr>
        </w:div>
      </w:divsChild>
    </w:div>
    <w:div w:id="701827296">
      <w:bodyDiv w:val="1"/>
      <w:marLeft w:val="0"/>
      <w:marRight w:val="0"/>
      <w:marTop w:val="0"/>
      <w:marBottom w:val="0"/>
      <w:divBdr>
        <w:top w:val="none" w:sz="0" w:space="0" w:color="auto"/>
        <w:left w:val="none" w:sz="0" w:space="0" w:color="auto"/>
        <w:bottom w:val="none" w:sz="0" w:space="0" w:color="auto"/>
        <w:right w:val="none" w:sz="0" w:space="0" w:color="auto"/>
      </w:divBdr>
      <w:divsChild>
        <w:div w:id="1457331944">
          <w:marLeft w:val="547"/>
          <w:marRight w:val="0"/>
          <w:marTop w:val="115"/>
          <w:marBottom w:val="0"/>
          <w:divBdr>
            <w:top w:val="none" w:sz="0" w:space="0" w:color="auto"/>
            <w:left w:val="none" w:sz="0" w:space="0" w:color="auto"/>
            <w:bottom w:val="none" w:sz="0" w:space="0" w:color="auto"/>
            <w:right w:val="none" w:sz="0" w:space="0" w:color="auto"/>
          </w:divBdr>
        </w:div>
      </w:divsChild>
    </w:div>
    <w:div w:id="707679936">
      <w:bodyDiv w:val="1"/>
      <w:marLeft w:val="0"/>
      <w:marRight w:val="0"/>
      <w:marTop w:val="0"/>
      <w:marBottom w:val="0"/>
      <w:divBdr>
        <w:top w:val="none" w:sz="0" w:space="0" w:color="auto"/>
        <w:left w:val="none" w:sz="0" w:space="0" w:color="auto"/>
        <w:bottom w:val="none" w:sz="0" w:space="0" w:color="auto"/>
        <w:right w:val="none" w:sz="0" w:space="0" w:color="auto"/>
      </w:divBdr>
      <w:divsChild>
        <w:div w:id="286203103">
          <w:marLeft w:val="1800"/>
          <w:marRight w:val="0"/>
          <w:marTop w:val="115"/>
          <w:marBottom w:val="0"/>
          <w:divBdr>
            <w:top w:val="none" w:sz="0" w:space="0" w:color="auto"/>
            <w:left w:val="none" w:sz="0" w:space="0" w:color="auto"/>
            <w:bottom w:val="none" w:sz="0" w:space="0" w:color="auto"/>
            <w:right w:val="none" w:sz="0" w:space="0" w:color="auto"/>
          </w:divBdr>
        </w:div>
      </w:divsChild>
    </w:div>
    <w:div w:id="711463972">
      <w:bodyDiv w:val="1"/>
      <w:marLeft w:val="0"/>
      <w:marRight w:val="0"/>
      <w:marTop w:val="0"/>
      <w:marBottom w:val="0"/>
      <w:divBdr>
        <w:top w:val="none" w:sz="0" w:space="0" w:color="auto"/>
        <w:left w:val="none" w:sz="0" w:space="0" w:color="auto"/>
        <w:bottom w:val="none" w:sz="0" w:space="0" w:color="auto"/>
        <w:right w:val="none" w:sz="0" w:space="0" w:color="auto"/>
      </w:divBdr>
      <w:divsChild>
        <w:div w:id="1612935921">
          <w:marLeft w:val="547"/>
          <w:marRight w:val="0"/>
          <w:marTop w:val="115"/>
          <w:marBottom w:val="0"/>
          <w:divBdr>
            <w:top w:val="none" w:sz="0" w:space="0" w:color="auto"/>
            <w:left w:val="none" w:sz="0" w:space="0" w:color="auto"/>
            <w:bottom w:val="none" w:sz="0" w:space="0" w:color="auto"/>
            <w:right w:val="none" w:sz="0" w:space="0" w:color="auto"/>
          </w:divBdr>
        </w:div>
      </w:divsChild>
    </w:div>
    <w:div w:id="734086696">
      <w:bodyDiv w:val="1"/>
      <w:marLeft w:val="0"/>
      <w:marRight w:val="0"/>
      <w:marTop w:val="0"/>
      <w:marBottom w:val="0"/>
      <w:divBdr>
        <w:top w:val="none" w:sz="0" w:space="0" w:color="auto"/>
        <w:left w:val="none" w:sz="0" w:space="0" w:color="auto"/>
        <w:bottom w:val="none" w:sz="0" w:space="0" w:color="auto"/>
        <w:right w:val="none" w:sz="0" w:space="0" w:color="auto"/>
      </w:divBdr>
      <w:divsChild>
        <w:div w:id="1258172567">
          <w:marLeft w:val="0"/>
          <w:marRight w:val="0"/>
          <w:marTop w:val="0"/>
          <w:marBottom w:val="0"/>
          <w:divBdr>
            <w:top w:val="none" w:sz="0" w:space="0" w:color="auto"/>
            <w:left w:val="none" w:sz="0" w:space="0" w:color="auto"/>
            <w:bottom w:val="none" w:sz="0" w:space="0" w:color="auto"/>
            <w:right w:val="none" w:sz="0" w:space="0" w:color="auto"/>
          </w:divBdr>
        </w:div>
      </w:divsChild>
    </w:div>
    <w:div w:id="746608732">
      <w:bodyDiv w:val="1"/>
      <w:marLeft w:val="0"/>
      <w:marRight w:val="0"/>
      <w:marTop w:val="0"/>
      <w:marBottom w:val="0"/>
      <w:divBdr>
        <w:top w:val="none" w:sz="0" w:space="0" w:color="auto"/>
        <w:left w:val="none" w:sz="0" w:space="0" w:color="auto"/>
        <w:bottom w:val="none" w:sz="0" w:space="0" w:color="auto"/>
        <w:right w:val="none" w:sz="0" w:space="0" w:color="auto"/>
      </w:divBdr>
    </w:div>
    <w:div w:id="771630140">
      <w:bodyDiv w:val="1"/>
      <w:marLeft w:val="0"/>
      <w:marRight w:val="0"/>
      <w:marTop w:val="0"/>
      <w:marBottom w:val="0"/>
      <w:divBdr>
        <w:top w:val="none" w:sz="0" w:space="0" w:color="auto"/>
        <w:left w:val="none" w:sz="0" w:space="0" w:color="auto"/>
        <w:bottom w:val="none" w:sz="0" w:space="0" w:color="auto"/>
        <w:right w:val="none" w:sz="0" w:space="0" w:color="auto"/>
      </w:divBdr>
      <w:divsChild>
        <w:div w:id="789863768">
          <w:marLeft w:val="547"/>
          <w:marRight w:val="0"/>
          <w:marTop w:val="115"/>
          <w:marBottom w:val="0"/>
          <w:divBdr>
            <w:top w:val="none" w:sz="0" w:space="0" w:color="auto"/>
            <w:left w:val="none" w:sz="0" w:space="0" w:color="auto"/>
            <w:bottom w:val="none" w:sz="0" w:space="0" w:color="auto"/>
            <w:right w:val="none" w:sz="0" w:space="0" w:color="auto"/>
          </w:divBdr>
        </w:div>
      </w:divsChild>
    </w:div>
    <w:div w:id="789864377">
      <w:bodyDiv w:val="1"/>
      <w:marLeft w:val="0"/>
      <w:marRight w:val="0"/>
      <w:marTop w:val="0"/>
      <w:marBottom w:val="0"/>
      <w:divBdr>
        <w:top w:val="none" w:sz="0" w:space="0" w:color="auto"/>
        <w:left w:val="none" w:sz="0" w:space="0" w:color="auto"/>
        <w:bottom w:val="none" w:sz="0" w:space="0" w:color="auto"/>
        <w:right w:val="none" w:sz="0" w:space="0" w:color="auto"/>
      </w:divBdr>
      <w:divsChild>
        <w:div w:id="1030764149">
          <w:marLeft w:val="0"/>
          <w:marRight w:val="0"/>
          <w:marTop w:val="0"/>
          <w:marBottom w:val="0"/>
          <w:divBdr>
            <w:top w:val="none" w:sz="0" w:space="0" w:color="auto"/>
            <w:left w:val="none" w:sz="0" w:space="0" w:color="auto"/>
            <w:bottom w:val="none" w:sz="0" w:space="0" w:color="auto"/>
            <w:right w:val="none" w:sz="0" w:space="0" w:color="auto"/>
          </w:divBdr>
        </w:div>
      </w:divsChild>
    </w:div>
    <w:div w:id="793330631">
      <w:bodyDiv w:val="1"/>
      <w:marLeft w:val="0"/>
      <w:marRight w:val="0"/>
      <w:marTop w:val="0"/>
      <w:marBottom w:val="0"/>
      <w:divBdr>
        <w:top w:val="none" w:sz="0" w:space="0" w:color="auto"/>
        <w:left w:val="none" w:sz="0" w:space="0" w:color="auto"/>
        <w:bottom w:val="none" w:sz="0" w:space="0" w:color="auto"/>
        <w:right w:val="none" w:sz="0" w:space="0" w:color="auto"/>
      </w:divBdr>
      <w:divsChild>
        <w:div w:id="2115829928">
          <w:marLeft w:val="1166"/>
          <w:marRight w:val="0"/>
          <w:marTop w:val="125"/>
          <w:marBottom w:val="0"/>
          <w:divBdr>
            <w:top w:val="none" w:sz="0" w:space="0" w:color="auto"/>
            <w:left w:val="none" w:sz="0" w:space="0" w:color="auto"/>
            <w:bottom w:val="none" w:sz="0" w:space="0" w:color="auto"/>
            <w:right w:val="none" w:sz="0" w:space="0" w:color="auto"/>
          </w:divBdr>
        </w:div>
      </w:divsChild>
    </w:div>
    <w:div w:id="800999788">
      <w:bodyDiv w:val="1"/>
      <w:marLeft w:val="0"/>
      <w:marRight w:val="0"/>
      <w:marTop w:val="0"/>
      <w:marBottom w:val="0"/>
      <w:divBdr>
        <w:top w:val="none" w:sz="0" w:space="0" w:color="auto"/>
        <w:left w:val="none" w:sz="0" w:space="0" w:color="auto"/>
        <w:bottom w:val="none" w:sz="0" w:space="0" w:color="auto"/>
        <w:right w:val="none" w:sz="0" w:space="0" w:color="auto"/>
      </w:divBdr>
      <w:divsChild>
        <w:div w:id="223763063">
          <w:marLeft w:val="1800"/>
          <w:marRight w:val="0"/>
          <w:marTop w:val="115"/>
          <w:marBottom w:val="0"/>
          <w:divBdr>
            <w:top w:val="none" w:sz="0" w:space="0" w:color="auto"/>
            <w:left w:val="none" w:sz="0" w:space="0" w:color="auto"/>
            <w:bottom w:val="none" w:sz="0" w:space="0" w:color="auto"/>
            <w:right w:val="none" w:sz="0" w:space="0" w:color="auto"/>
          </w:divBdr>
        </w:div>
      </w:divsChild>
    </w:div>
    <w:div w:id="801845884">
      <w:bodyDiv w:val="1"/>
      <w:marLeft w:val="0"/>
      <w:marRight w:val="0"/>
      <w:marTop w:val="0"/>
      <w:marBottom w:val="0"/>
      <w:divBdr>
        <w:top w:val="none" w:sz="0" w:space="0" w:color="auto"/>
        <w:left w:val="none" w:sz="0" w:space="0" w:color="auto"/>
        <w:bottom w:val="none" w:sz="0" w:space="0" w:color="auto"/>
        <w:right w:val="none" w:sz="0" w:space="0" w:color="auto"/>
      </w:divBdr>
    </w:div>
    <w:div w:id="818154359">
      <w:bodyDiv w:val="1"/>
      <w:marLeft w:val="0"/>
      <w:marRight w:val="0"/>
      <w:marTop w:val="0"/>
      <w:marBottom w:val="0"/>
      <w:divBdr>
        <w:top w:val="none" w:sz="0" w:space="0" w:color="auto"/>
        <w:left w:val="none" w:sz="0" w:space="0" w:color="auto"/>
        <w:bottom w:val="none" w:sz="0" w:space="0" w:color="auto"/>
        <w:right w:val="none" w:sz="0" w:space="0" w:color="auto"/>
      </w:divBdr>
    </w:div>
    <w:div w:id="818232103">
      <w:bodyDiv w:val="1"/>
      <w:marLeft w:val="0"/>
      <w:marRight w:val="0"/>
      <w:marTop w:val="0"/>
      <w:marBottom w:val="0"/>
      <w:divBdr>
        <w:top w:val="none" w:sz="0" w:space="0" w:color="auto"/>
        <w:left w:val="none" w:sz="0" w:space="0" w:color="auto"/>
        <w:bottom w:val="none" w:sz="0" w:space="0" w:color="auto"/>
        <w:right w:val="none" w:sz="0" w:space="0" w:color="auto"/>
      </w:divBdr>
      <w:divsChild>
        <w:div w:id="1554807078">
          <w:marLeft w:val="547"/>
          <w:marRight w:val="0"/>
          <w:marTop w:val="134"/>
          <w:marBottom w:val="0"/>
          <w:divBdr>
            <w:top w:val="none" w:sz="0" w:space="0" w:color="auto"/>
            <w:left w:val="none" w:sz="0" w:space="0" w:color="auto"/>
            <w:bottom w:val="none" w:sz="0" w:space="0" w:color="auto"/>
            <w:right w:val="none" w:sz="0" w:space="0" w:color="auto"/>
          </w:divBdr>
        </w:div>
        <w:div w:id="148135872">
          <w:marLeft w:val="547"/>
          <w:marRight w:val="0"/>
          <w:marTop w:val="134"/>
          <w:marBottom w:val="0"/>
          <w:divBdr>
            <w:top w:val="none" w:sz="0" w:space="0" w:color="auto"/>
            <w:left w:val="none" w:sz="0" w:space="0" w:color="auto"/>
            <w:bottom w:val="none" w:sz="0" w:space="0" w:color="auto"/>
            <w:right w:val="none" w:sz="0" w:space="0" w:color="auto"/>
          </w:divBdr>
        </w:div>
        <w:div w:id="16934652">
          <w:marLeft w:val="547"/>
          <w:marRight w:val="0"/>
          <w:marTop w:val="134"/>
          <w:marBottom w:val="0"/>
          <w:divBdr>
            <w:top w:val="none" w:sz="0" w:space="0" w:color="auto"/>
            <w:left w:val="none" w:sz="0" w:space="0" w:color="auto"/>
            <w:bottom w:val="none" w:sz="0" w:space="0" w:color="auto"/>
            <w:right w:val="none" w:sz="0" w:space="0" w:color="auto"/>
          </w:divBdr>
        </w:div>
        <w:div w:id="2014913960">
          <w:marLeft w:val="547"/>
          <w:marRight w:val="0"/>
          <w:marTop w:val="134"/>
          <w:marBottom w:val="0"/>
          <w:divBdr>
            <w:top w:val="none" w:sz="0" w:space="0" w:color="auto"/>
            <w:left w:val="none" w:sz="0" w:space="0" w:color="auto"/>
            <w:bottom w:val="none" w:sz="0" w:space="0" w:color="auto"/>
            <w:right w:val="none" w:sz="0" w:space="0" w:color="auto"/>
          </w:divBdr>
        </w:div>
      </w:divsChild>
    </w:div>
    <w:div w:id="822550061">
      <w:bodyDiv w:val="1"/>
      <w:marLeft w:val="0"/>
      <w:marRight w:val="0"/>
      <w:marTop w:val="0"/>
      <w:marBottom w:val="0"/>
      <w:divBdr>
        <w:top w:val="none" w:sz="0" w:space="0" w:color="auto"/>
        <w:left w:val="none" w:sz="0" w:space="0" w:color="auto"/>
        <w:bottom w:val="none" w:sz="0" w:space="0" w:color="auto"/>
        <w:right w:val="none" w:sz="0" w:space="0" w:color="auto"/>
      </w:divBdr>
    </w:div>
    <w:div w:id="824130473">
      <w:bodyDiv w:val="1"/>
      <w:marLeft w:val="0"/>
      <w:marRight w:val="0"/>
      <w:marTop w:val="0"/>
      <w:marBottom w:val="0"/>
      <w:divBdr>
        <w:top w:val="none" w:sz="0" w:space="0" w:color="auto"/>
        <w:left w:val="none" w:sz="0" w:space="0" w:color="auto"/>
        <w:bottom w:val="none" w:sz="0" w:space="0" w:color="auto"/>
        <w:right w:val="none" w:sz="0" w:space="0" w:color="auto"/>
      </w:divBdr>
    </w:div>
    <w:div w:id="836192036">
      <w:bodyDiv w:val="1"/>
      <w:marLeft w:val="0"/>
      <w:marRight w:val="0"/>
      <w:marTop w:val="0"/>
      <w:marBottom w:val="0"/>
      <w:divBdr>
        <w:top w:val="none" w:sz="0" w:space="0" w:color="auto"/>
        <w:left w:val="none" w:sz="0" w:space="0" w:color="auto"/>
        <w:bottom w:val="none" w:sz="0" w:space="0" w:color="auto"/>
        <w:right w:val="none" w:sz="0" w:space="0" w:color="auto"/>
      </w:divBdr>
      <w:divsChild>
        <w:div w:id="1440687178">
          <w:marLeft w:val="1800"/>
          <w:marRight w:val="0"/>
          <w:marTop w:val="106"/>
          <w:marBottom w:val="0"/>
          <w:divBdr>
            <w:top w:val="none" w:sz="0" w:space="0" w:color="auto"/>
            <w:left w:val="none" w:sz="0" w:space="0" w:color="auto"/>
            <w:bottom w:val="none" w:sz="0" w:space="0" w:color="auto"/>
            <w:right w:val="none" w:sz="0" w:space="0" w:color="auto"/>
          </w:divBdr>
        </w:div>
      </w:divsChild>
    </w:div>
    <w:div w:id="848716629">
      <w:bodyDiv w:val="1"/>
      <w:marLeft w:val="0"/>
      <w:marRight w:val="0"/>
      <w:marTop w:val="0"/>
      <w:marBottom w:val="0"/>
      <w:divBdr>
        <w:top w:val="none" w:sz="0" w:space="0" w:color="auto"/>
        <w:left w:val="none" w:sz="0" w:space="0" w:color="auto"/>
        <w:bottom w:val="none" w:sz="0" w:space="0" w:color="auto"/>
        <w:right w:val="none" w:sz="0" w:space="0" w:color="auto"/>
      </w:divBdr>
    </w:div>
    <w:div w:id="851069563">
      <w:bodyDiv w:val="1"/>
      <w:marLeft w:val="0"/>
      <w:marRight w:val="0"/>
      <w:marTop w:val="0"/>
      <w:marBottom w:val="0"/>
      <w:divBdr>
        <w:top w:val="none" w:sz="0" w:space="0" w:color="auto"/>
        <w:left w:val="none" w:sz="0" w:space="0" w:color="auto"/>
        <w:bottom w:val="none" w:sz="0" w:space="0" w:color="auto"/>
        <w:right w:val="none" w:sz="0" w:space="0" w:color="auto"/>
      </w:divBdr>
      <w:divsChild>
        <w:div w:id="734856540">
          <w:marLeft w:val="1166"/>
          <w:marRight w:val="0"/>
          <w:marTop w:val="115"/>
          <w:marBottom w:val="0"/>
          <w:divBdr>
            <w:top w:val="none" w:sz="0" w:space="0" w:color="auto"/>
            <w:left w:val="none" w:sz="0" w:space="0" w:color="auto"/>
            <w:bottom w:val="none" w:sz="0" w:space="0" w:color="auto"/>
            <w:right w:val="none" w:sz="0" w:space="0" w:color="auto"/>
          </w:divBdr>
        </w:div>
      </w:divsChild>
    </w:div>
    <w:div w:id="851455573">
      <w:bodyDiv w:val="1"/>
      <w:marLeft w:val="0"/>
      <w:marRight w:val="0"/>
      <w:marTop w:val="0"/>
      <w:marBottom w:val="0"/>
      <w:divBdr>
        <w:top w:val="none" w:sz="0" w:space="0" w:color="auto"/>
        <w:left w:val="none" w:sz="0" w:space="0" w:color="auto"/>
        <w:bottom w:val="none" w:sz="0" w:space="0" w:color="auto"/>
        <w:right w:val="none" w:sz="0" w:space="0" w:color="auto"/>
      </w:divBdr>
    </w:div>
    <w:div w:id="864903830">
      <w:bodyDiv w:val="1"/>
      <w:marLeft w:val="0"/>
      <w:marRight w:val="0"/>
      <w:marTop w:val="0"/>
      <w:marBottom w:val="0"/>
      <w:divBdr>
        <w:top w:val="none" w:sz="0" w:space="0" w:color="auto"/>
        <w:left w:val="none" w:sz="0" w:space="0" w:color="auto"/>
        <w:bottom w:val="none" w:sz="0" w:space="0" w:color="auto"/>
        <w:right w:val="none" w:sz="0" w:space="0" w:color="auto"/>
      </w:divBdr>
    </w:div>
    <w:div w:id="871185534">
      <w:bodyDiv w:val="1"/>
      <w:marLeft w:val="0"/>
      <w:marRight w:val="0"/>
      <w:marTop w:val="0"/>
      <w:marBottom w:val="0"/>
      <w:divBdr>
        <w:top w:val="none" w:sz="0" w:space="0" w:color="auto"/>
        <w:left w:val="none" w:sz="0" w:space="0" w:color="auto"/>
        <w:bottom w:val="none" w:sz="0" w:space="0" w:color="auto"/>
        <w:right w:val="none" w:sz="0" w:space="0" w:color="auto"/>
      </w:divBdr>
    </w:div>
    <w:div w:id="874149652">
      <w:bodyDiv w:val="1"/>
      <w:marLeft w:val="0"/>
      <w:marRight w:val="0"/>
      <w:marTop w:val="0"/>
      <w:marBottom w:val="0"/>
      <w:divBdr>
        <w:top w:val="none" w:sz="0" w:space="0" w:color="auto"/>
        <w:left w:val="none" w:sz="0" w:space="0" w:color="auto"/>
        <w:bottom w:val="none" w:sz="0" w:space="0" w:color="auto"/>
        <w:right w:val="none" w:sz="0" w:space="0" w:color="auto"/>
      </w:divBdr>
      <w:divsChild>
        <w:div w:id="613557722">
          <w:marLeft w:val="0"/>
          <w:marRight w:val="0"/>
          <w:marTop w:val="0"/>
          <w:marBottom w:val="0"/>
          <w:divBdr>
            <w:top w:val="none" w:sz="0" w:space="0" w:color="auto"/>
            <w:left w:val="none" w:sz="0" w:space="0" w:color="auto"/>
            <w:bottom w:val="none" w:sz="0" w:space="0" w:color="auto"/>
            <w:right w:val="none" w:sz="0" w:space="0" w:color="auto"/>
          </w:divBdr>
        </w:div>
      </w:divsChild>
    </w:div>
    <w:div w:id="894123519">
      <w:bodyDiv w:val="1"/>
      <w:marLeft w:val="0"/>
      <w:marRight w:val="0"/>
      <w:marTop w:val="0"/>
      <w:marBottom w:val="0"/>
      <w:divBdr>
        <w:top w:val="none" w:sz="0" w:space="0" w:color="auto"/>
        <w:left w:val="none" w:sz="0" w:space="0" w:color="auto"/>
        <w:bottom w:val="none" w:sz="0" w:space="0" w:color="auto"/>
        <w:right w:val="none" w:sz="0" w:space="0" w:color="auto"/>
      </w:divBdr>
      <w:divsChild>
        <w:div w:id="885993443">
          <w:marLeft w:val="547"/>
          <w:marRight w:val="0"/>
          <w:marTop w:val="96"/>
          <w:marBottom w:val="0"/>
          <w:divBdr>
            <w:top w:val="none" w:sz="0" w:space="0" w:color="auto"/>
            <w:left w:val="none" w:sz="0" w:space="0" w:color="auto"/>
            <w:bottom w:val="none" w:sz="0" w:space="0" w:color="auto"/>
            <w:right w:val="none" w:sz="0" w:space="0" w:color="auto"/>
          </w:divBdr>
        </w:div>
      </w:divsChild>
    </w:div>
    <w:div w:id="894197393">
      <w:bodyDiv w:val="1"/>
      <w:marLeft w:val="0"/>
      <w:marRight w:val="0"/>
      <w:marTop w:val="0"/>
      <w:marBottom w:val="0"/>
      <w:divBdr>
        <w:top w:val="none" w:sz="0" w:space="0" w:color="auto"/>
        <w:left w:val="none" w:sz="0" w:space="0" w:color="auto"/>
        <w:bottom w:val="none" w:sz="0" w:space="0" w:color="auto"/>
        <w:right w:val="none" w:sz="0" w:space="0" w:color="auto"/>
      </w:divBdr>
      <w:divsChild>
        <w:div w:id="389771316">
          <w:marLeft w:val="0"/>
          <w:marRight w:val="0"/>
          <w:marTop w:val="0"/>
          <w:marBottom w:val="0"/>
          <w:divBdr>
            <w:top w:val="none" w:sz="0" w:space="0" w:color="auto"/>
            <w:left w:val="none" w:sz="0" w:space="0" w:color="auto"/>
            <w:bottom w:val="none" w:sz="0" w:space="0" w:color="auto"/>
            <w:right w:val="none" w:sz="0" w:space="0" w:color="auto"/>
          </w:divBdr>
        </w:div>
      </w:divsChild>
    </w:div>
    <w:div w:id="901909936">
      <w:bodyDiv w:val="1"/>
      <w:marLeft w:val="0"/>
      <w:marRight w:val="0"/>
      <w:marTop w:val="0"/>
      <w:marBottom w:val="0"/>
      <w:divBdr>
        <w:top w:val="none" w:sz="0" w:space="0" w:color="auto"/>
        <w:left w:val="none" w:sz="0" w:space="0" w:color="auto"/>
        <w:bottom w:val="none" w:sz="0" w:space="0" w:color="auto"/>
        <w:right w:val="none" w:sz="0" w:space="0" w:color="auto"/>
      </w:divBdr>
    </w:div>
    <w:div w:id="902838637">
      <w:bodyDiv w:val="1"/>
      <w:marLeft w:val="0"/>
      <w:marRight w:val="0"/>
      <w:marTop w:val="0"/>
      <w:marBottom w:val="0"/>
      <w:divBdr>
        <w:top w:val="none" w:sz="0" w:space="0" w:color="auto"/>
        <w:left w:val="none" w:sz="0" w:space="0" w:color="auto"/>
        <w:bottom w:val="none" w:sz="0" w:space="0" w:color="auto"/>
        <w:right w:val="none" w:sz="0" w:space="0" w:color="auto"/>
      </w:divBdr>
      <w:divsChild>
        <w:div w:id="1008600439">
          <w:marLeft w:val="547"/>
          <w:marRight w:val="0"/>
          <w:marTop w:val="134"/>
          <w:marBottom w:val="0"/>
          <w:divBdr>
            <w:top w:val="none" w:sz="0" w:space="0" w:color="auto"/>
            <w:left w:val="none" w:sz="0" w:space="0" w:color="auto"/>
            <w:bottom w:val="none" w:sz="0" w:space="0" w:color="auto"/>
            <w:right w:val="none" w:sz="0" w:space="0" w:color="auto"/>
          </w:divBdr>
        </w:div>
      </w:divsChild>
    </w:div>
    <w:div w:id="911159802">
      <w:bodyDiv w:val="1"/>
      <w:marLeft w:val="0"/>
      <w:marRight w:val="0"/>
      <w:marTop w:val="0"/>
      <w:marBottom w:val="0"/>
      <w:divBdr>
        <w:top w:val="none" w:sz="0" w:space="0" w:color="auto"/>
        <w:left w:val="none" w:sz="0" w:space="0" w:color="auto"/>
        <w:bottom w:val="none" w:sz="0" w:space="0" w:color="auto"/>
        <w:right w:val="none" w:sz="0" w:space="0" w:color="auto"/>
      </w:divBdr>
    </w:div>
    <w:div w:id="924144905">
      <w:bodyDiv w:val="1"/>
      <w:marLeft w:val="0"/>
      <w:marRight w:val="0"/>
      <w:marTop w:val="0"/>
      <w:marBottom w:val="0"/>
      <w:divBdr>
        <w:top w:val="none" w:sz="0" w:space="0" w:color="auto"/>
        <w:left w:val="none" w:sz="0" w:space="0" w:color="auto"/>
        <w:bottom w:val="none" w:sz="0" w:space="0" w:color="auto"/>
        <w:right w:val="none" w:sz="0" w:space="0" w:color="auto"/>
      </w:divBdr>
      <w:divsChild>
        <w:div w:id="1185706684">
          <w:marLeft w:val="0"/>
          <w:marRight w:val="0"/>
          <w:marTop w:val="0"/>
          <w:marBottom w:val="0"/>
          <w:divBdr>
            <w:top w:val="none" w:sz="0" w:space="0" w:color="auto"/>
            <w:left w:val="none" w:sz="0" w:space="0" w:color="auto"/>
            <w:bottom w:val="none" w:sz="0" w:space="0" w:color="auto"/>
            <w:right w:val="none" w:sz="0" w:space="0" w:color="auto"/>
          </w:divBdr>
        </w:div>
      </w:divsChild>
    </w:div>
    <w:div w:id="935556524">
      <w:bodyDiv w:val="1"/>
      <w:marLeft w:val="0"/>
      <w:marRight w:val="0"/>
      <w:marTop w:val="0"/>
      <w:marBottom w:val="0"/>
      <w:divBdr>
        <w:top w:val="none" w:sz="0" w:space="0" w:color="auto"/>
        <w:left w:val="none" w:sz="0" w:space="0" w:color="auto"/>
        <w:bottom w:val="none" w:sz="0" w:space="0" w:color="auto"/>
        <w:right w:val="none" w:sz="0" w:space="0" w:color="auto"/>
      </w:divBdr>
      <w:divsChild>
        <w:div w:id="1187597922">
          <w:marLeft w:val="1166"/>
          <w:marRight w:val="0"/>
          <w:marTop w:val="115"/>
          <w:marBottom w:val="0"/>
          <w:divBdr>
            <w:top w:val="none" w:sz="0" w:space="0" w:color="auto"/>
            <w:left w:val="none" w:sz="0" w:space="0" w:color="auto"/>
            <w:bottom w:val="none" w:sz="0" w:space="0" w:color="auto"/>
            <w:right w:val="none" w:sz="0" w:space="0" w:color="auto"/>
          </w:divBdr>
        </w:div>
      </w:divsChild>
    </w:div>
    <w:div w:id="944964676">
      <w:bodyDiv w:val="1"/>
      <w:marLeft w:val="0"/>
      <w:marRight w:val="0"/>
      <w:marTop w:val="0"/>
      <w:marBottom w:val="0"/>
      <w:divBdr>
        <w:top w:val="none" w:sz="0" w:space="0" w:color="auto"/>
        <w:left w:val="none" w:sz="0" w:space="0" w:color="auto"/>
        <w:bottom w:val="none" w:sz="0" w:space="0" w:color="auto"/>
        <w:right w:val="none" w:sz="0" w:space="0" w:color="auto"/>
      </w:divBdr>
    </w:div>
    <w:div w:id="964313429">
      <w:bodyDiv w:val="1"/>
      <w:marLeft w:val="0"/>
      <w:marRight w:val="0"/>
      <w:marTop w:val="0"/>
      <w:marBottom w:val="0"/>
      <w:divBdr>
        <w:top w:val="none" w:sz="0" w:space="0" w:color="auto"/>
        <w:left w:val="none" w:sz="0" w:space="0" w:color="auto"/>
        <w:bottom w:val="none" w:sz="0" w:space="0" w:color="auto"/>
        <w:right w:val="none" w:sz="0" w:space="0" w:color="auto"/>
      </w:divBdr>
    </w:div>
    <w:div w:id="981545543">
      <w:bodyDiv w:val="1"/>
      <w:marLeft w:val="0"/>
      <w:marRight w:val="0"/>
      <w:marTop w:val="0"/>
      <w:marBottom w:val="0"/>
      <w:divBdr>
        <w:top w:val="none" w:sz="0" w:space="0" w:color="auto"/>
        <w:left w:val="none" w:sz="0" w:space="0" w:color="auto"/>
        <w:bottom w:val="none" w:sz="0" w:space="0" w:color="auto"/>
        <w:right w:val="none" w:sz="0" w:space="0" w:color="auto"/>
      </w:divBdr>
      <w:divsChild>
        <w:div w:id="953826460">
          <w:marLeft w:val="0"/>
          <w:marRight w:val="0"/>
          <w:marTop w:val="0"/>
          <w:marBottom w:val="0"/>
          <w:divBdr>
            <w:top w:val="none" w:sz="0" w:space="0" w:color="auto"/>
            <w:left w:val="none" w:sz="0" w:space="0" w:color="auto"/>
            <w:bottom w:val="none" w:sz="0" w:space="0" w:color="auto"/>
            <w:right w:val="none" w:sz="0" w:space="0" w:color="auto"/>
          </w:divBdr>
        </w:div>
      </w:divsChild>
    </w:div>
    <w:div w:id="990332950">
      <w:bodyDiv w:val="1"/>
      <w:marLeft w:val="0"/>
      <w:marRight w:val="0"/>
      <w:marTop w:val="0"/>
      <w:marBottom w:val="0"/>
      <w:divBdr>
        <w:top w:val="none" w:sz="0" w:space="0" w:color="auto"/>
        <w:left w:val="none" w:sz="0" w:space="0" w:color="auto"/>
        <w:bottom w:val="none" w:sz="0" w:space="0" w:color="auto"/>
        <w:right w:val="none" w:sz="0" w:space="0" w:color="auto"/>
      </w:divBdr>
    </w:div>
    <w:div w:id="1000425924">
      <w:bodyDiv w:val="1"/>
      <w:marLeft w:val="0"/>
      <w:marRight w:val="0"/>
      <w:marTop w:val="0"/>
      <w:marBottom w:val="0"/>
      <w:divBdr>
        <w:top w:val="none" w:sz="0" w:space="0" w:color="auto"/>
        <w:left w:val="none" w:sz="0" w:space="0" w:color="auto"/>
        <w:bottom w:val="none" w:sz="0" w:space="0" w:color="auto"/>
        <w:right w:val="none" w:sz="0" w:space="0" w:color="auto"/>
      </w:divBdr>
    </w:div>
    <w:div w:id="1022243064">
      <w:bodyDiv w:val="1"/>
      <w:marLeft w:val="0"/>
      <w:marRight w:val="0"/>
      <w:marTop w:val="0"/>
      <w:marBottom w:val="0"/>
      <w:divBdr>
        <w:top w:val="none" w:sz="0" w:space="0" w:color="auto"/>
        <w:left w:val="none" w:sz="0" w:space="0" w:color="auto"/>
        <w:bottom w:val="none" w:sz="0" w:space="0" w:color="auto"/>
        <w:right w:val="none" w:sz="0" w:space="0" w:color="auto"/>
      </w:divBdr>
    </w:div>
    <w:div w:id="1079252886">
      <w:bodyDiv w:val="1"/>
      <w:marLeft w:val="0"/>
      <w:marRight w:val="0"/>
      <w:marTop w:val="0"/>
      <w:marBottom w:val="0"/>
      <w:divBdr>
        <w:top w:val="none" w:sz="0" w:space="0" w:color="auto"/>
        <w:left w:val="none" w:sz="0" w:space="0" w:color="auto"/>
        <w:bottom w:val="none" w:sz="0" w:space="0" w:color="auto"/>
        <w:right w:val="none" w:sz="0" w:space="0" w:color="auto"/>
      </w:divBdr>
    </w:div>
    <w:div w:id="1112672958">
      <w:bodyDiv w:val="1"/>
      <w:marLeft w:val="0"/>
      <w:marRight w:val="0"/>
      <w:marTop w:val="0"/>
      <w:marBottom w:val="0"/>
      <w:divBdr>
        <w:top w:val="none" w:sz="0" w:space="0" w:color="auto"/>
        <w:left w:val="none" w:sz="0" w:space="0" w:color="auto"/>
        <w:bottom w:val="none" w:sz="0" w:space="0" w:color="auto"/>
        <w:right w:val="none" w:sz="0" w:space="0" w:color="auto"/>
      </w:divBdr>
      <w:divsChild>
        <w:div w:id="1185440636">
          <w:marLeft w:val="0"/>
          <w:marRight w:val="0"/>
          <w:marTop w:val="0"/>
          <w:marBottom w:val="0"/>
          <w:divBdr>
            <w:top w:val="none" w:sz="0" w:space="0" w:color="auto"/>
            <w:left w:val="none" w:sz="0" w:space="0" w:color="auto"/>
            <w:bottom w:val="none" w:sz="0" w:space="0" w:color="auto"/>
            <w:right w:val="none" w:sz="0" w:space="0" w:color="auto"/>
          </w:divBdr>
        </w:div>
      </w:divsChild>
    </w:div>
    <w:div w:id="1133527014">
      <w:bodyDiv w:val="1"/>
      <w:marLeft w:val="0"/>
      <w:marRight w:val="0"/>
      <w:marTop w:val="0"/>
      <w:marBottom w:val="0"/>
      <w:divBdr>
        <w:top w:val="none" w:sz="0" w:space="0" w:color="auto"/>
        <w:left w:val="none" w:sz="0" w:space="0" w:color="auto"/>
        <w:bottom w:val="none" w:sz="0" w:space="0" w:color="auto"/>
        <w:right w:val="none" w:sz="0" w:space="0" w:color="auto"/>
      </w:divBdr>
      <w:divsChild>
        <w:div w:id="1440023581">
          <w:marLeft w:val="547"/>
          <w:marRight w:val="0"/>
          <w:marTop w:val="115"/>
          <w:marBottom w:val="0"/>
          <w:divBdr>
            <w:top w:val="none" w:sz="0" w:space="0" w:color="auto"/>
            <w:left w:val="none" w:sz="0" w:space="0" w:color="auto"/>
            <w:bottom w:val="none" w:sz="0" w:space="0" w:color="auto"/>
            <w:right w:val="none" w:sz="0" w:space="0" w:color="auto"/>
          </w:divBdr>
        </w:div>
      </w:divsChild>
    </w:div>
    <w:div w:id="1144738736">
      <w:bodyDiv w:val="1"/>
      <w:marLeft w:val="0"/>
      <w:marRight w:val="0"/>
      <w:marTop w:val="0"/>
      <w:marBottom w:val="0"/>
      <w:divBdr>
        <w:top w:val="none" w:sz="0" w:space="0" w:color="auto"/>
        <w:left w:val="none" w:sz="0" w:space="0" w:color="auto"/>
        <w:bottom w:val="none" w:sz="0" w:space="0" w:color="auto"/>
        <w:right w:val="none" w:sz="0" w:space="0" w:color="auto"/>
      </w:divBdr>
    </w:div>
    <w:div w:id="1145123490">
      <w:bodyDiv w:val="1"/>
      <w:marLeft w:val="0"/>
      <w:marRight w:val="0"/>
      <w:marTop w:val="0"/>
      <w:marBottom w:val="0"/>
      <w:divBdr>
        <w:top w:val="none" w:sz="0" w:space="0" w:color="auto"/>
        <w:left w:val="none" w:sz="0" w:space="0" w:color="auto"/>
        <w:bottom w:val="none" w:sz="0" w:space="0" w:color="auto"/>
        <w:right w:val="none" w:sz="0" w:space="0" w:color="auto"/>
      </w:divBdr>
      <w:divsChild>
        <w:div w:id="1793358815">
          <w:marLeft w:val="1166"/>
          <w:marRight w:val="0"/>
          <w:marTop w:val="115"/>
          <w:marBottom w:val="0"/>
          <w:divBdr>
            <w:top w:val="none" w:sz="0" w:space="0" w:color="auto"/>
            <w:left w:val="none" w:sz="0" w:space="0" w:color="auto"/>
            <w:bottom w:val="none" w:sz="0" w:space="0" w:color="auto"/>
            <w:right w:val="none" w:sz="0" w:space="0" w:color="auto"/>
          </w:divBdr>
        </w:div>
        <w:div w:id="289239640">
          <w:marLeft w:val="1166"/>
          <w:marRight w:val="0"/>
          <w:marTop w:val="115"/>
          <w:marBottom w:val="0"/>
          <w:divBdr>
            <w:top w:val="none" w:sz="0" w:space="0" w:color="auto"/>
            <w:left w:val="none" w:sz="0" w:space="0" w:color="auto"/>
            <w:bottom w:val="none" w:sz="0" w:space="0" w:color="auto"/>
            <w:right w:val="none" w:sz="0" w:space="0" w:color="auto"/>
          </w:divBdr>
        </w:div>
      </w:divsChild>
    </w:div>
    <w:div w:id="1146241128">
      <w:bodyDiv w:val="1"/>
      <w:marLeft w:val="0"/>
      <w:marRight w:val="0"/>
      <w:marTop w:val="0"/>
      <w:marBottom w:val="0"/>
      <w:divBdr>
        <w:top w:val="none" w:sz="0" w:space="0" w:color="auto"/>
        <w:left w:val="none" w:sz="0" w:space="0" w:color="auto"/>
        <w:bottom w:val="none" w:sz="0" w:space="0" w:color="auto"/>
        <w:right w:val="none" w:sz="0" w:space="0" w:color="auto"/>
      </w:divBdr>
      <w:divsChild>
        <w:div w:id="888880070">
          <w:marLeft w:val="1800"/>
          <w:marRight w:val="0"/>
          <w:marTop w:val="115"/>
          <w:marBottom w:val="0"/>
          <w:divBdr>
            <w:top w:val="none" w:sz="0" w:space="0" w:color="auto"/>
            <w:left w:val="none" w:sz="0" w:space="0" w:color="auto"/>
            <w:bottom w:val="none" w:sz="0" w:space="0" w:color="auto"/>
            <w:right w:val="none" w:sz="0" w:space="0" w:color="auto"/>
          </w:divBdr>
        </w:div>
      </w:divsChild>
    </w:div>
    <w:div w:id="1164396477">
      <w:bodyDiv w:val="1"/>
      <w:marLeft w:val="0"/>
      <w:marRight w:val="0"/>
      <w:marTop w:val="0"/>
      <w:marBottom w:val="0"/>
      <w:divBdr>
        <w:top w:val="none" w:sz="0" w:space="0" w:color="auto"/>
        <w:left w:val="none" w:sz="0" w:space="0" w:color="auto"/>
        <w:bottom w:val="none" w:sz="0" w:space="0" w:color="auto"/>
        <w:right w:val="none" w:sz="0" w:space="0" w:color="auto"/>
      </w:divBdr>
    </w:div>
    <w:div w:id="1167789221">
      <w:bodyDiv w:val="1"/>
      <w:marLeft w:val="0"/>
      <w:marRight w:val="0"/>
      <w:marTop w:val="0"/>
      <w:marBottom w:val="0"/>
      <w:divBdr>
        <w:top w:val="none" w:sz="0" w:space="0" w:color="auto"/>
        <w:left w:val="none" w:sz="0" w:space="0" w:color="auto"/>
        <w:bottom w:val="none" w:sz="0" w:space="0" w:color="auto"/>
        <w:right w:val="none" w:sz="0" w:space="0" w:color="auto"/>
      </w:divBdr>
    </w:div>
    <w:div w:id="1177303721">
      <w:bodyDiv w:val="1"/>
      <w:marLeft w:val="0"/>
      <w:marRight w:val="0"/>
      <w:marTop w:val="0"/>
      <w:marBottom w:val="0"/>
      <w:divBdr>
        <w:top w:val="none" w:sz="0" w:space="0" w:color="auto"/>
        <w:left w:val="none" w:sz="0" w:space="0" w:color="auto"/>
        <w:bottom w:val="none" w:sz="0" w:space="0" w:color="auto"/>
        <w:right w:val="none" w:sz="0" w:space="0" w:color="auto"/>
      </w:divBdr>
    </w:div>
    <w:div w:id="1192572673">
      <w:bodyDiv w:val="1"/>
      <w:marLeft w:val="0"/>
      <w:marRight w:val="0"/>
      <w:marTop w:val="0"/>
      <w:marBottom w:val="0"/>
      <w:divBdr>
        <w:top w:val="none" w:sz="0" w:space="0" w:color="auto"/>
        <w:left w:val="none" w:sz="0" w:space="0" w:color="auto"/>
        <w:bottom w:val="none" w:sz="0" w:space="0" w:color="auto"/>
        <w:right w:val="none" w:sz="0" w:space="0" w:color="auto"/>
      </w:divBdr>
      <w:divsChild>
        <w:div w:id="1529945956">
          <w:marLeft w:val="0"/>
          <w:marRight w:val="0"/>
          <w:marTop w:val="0"/>
          <w:marBottom w:val="0"/>
          <w:divBdr>
            <w:top w:val="none" w:sz="0" w:space="0" w:color="auto"/>
            <w:left w:val="none" w:sz="0" w:space="0" w:color="auto"/>
            <w:bottom w:val="none" w:sz="0" w:space="0" w:color="auto"/>
            <w:right w:val="none" w:sz="0" w:space="0" w:color="auto"/>
          </w:divBdr>
        </w:div>
      </w:divsChild>
    </w:div>
    <w:div w:id="1194000589">
      <w:bodyDiv w:val="1"/>
      <w:marLeft w:val="0"/>
      <w:marRight w:val="0"/>
      <w:marTop w:val="0"/>
      <w:marBottom w:val="0"/>
      <w:divBdr>
        <w:top w:val="none" w:sz="0" w:space="0" w:color="auto"/>
        <w:left w:val="none" w:sz="0" w:space="0" w:color="auto"/>
        <w:bottom w:val="none" w:sz="0" w:space="0" w:color="auto"/>
        <w:right w:val="none" w:sz="0" w:space="0" w:color="auto"/>
      </w:divBdr>
    </w:div>
    <w:div w:id="1203399660">
      <w:bodyDiv w:val="1"/>
      <w:marLeft w:val="0"/>
      <w:marRight w:val="0"/>
      <w:marTop w:val="0"/>
      <w:marBottom w:val="0"/>
      <w:divBdr>
        <w:top w:val="none" w:sz="0" w:space="0" w:color="auto"/>
        <w:left w:val="none" w:sz="0" w:space="0" w:color="auto"/>
        <w:bottom w:val="none" w:sz="0" w:space="0" w:color="auto"/>
        <w:right w:val="none" w:sz="0" w:space="0" w:color="auto"/>
      </w:divBdr>
    </w:div>
    <w:div w:id="1225215455">
      <w:bodyDiv w:val="1"/>
      <w:marLeft w:val="0"/>
      <w:marRight w:val="0"/>
      <w:marTop w:val="0"/>
      <w:marBottom w:val="0"/>
      <w:divBdr>
        <w:top w:val="none" w:sz="0" w:space="0" w:color="auto"/>
        <w:left w:val="none" w:sz="0" w:space="0" w:color="auto"/>
        <w:bottom w:val="none" w:sz="0" w:space="0" w:color="auto"/>
        <w:right w:val="none" w:sz="0" w:space="0" w:color="auto"/>
      </w:divBdr>
      <w:divsChild>
        <w:div w:id="1325623282">
          <w:marLeft w:val="547"/>
          <w:marRight w:val="0"/>
          <w:marTop w:val="115"/>
          <w:marBottom w:val="0"/>
          <w:divBdr>
            <w:top w:val="none" w:sz="0" w:space="0" w:color="auto"/>
            <w:left w:val="none" w:sz="0" w:space="0" w:color="auto"/>
            <w:bottom w:val="none" w:sz="0" w:space="0" w:color="auto"/>
            <w:right w:val="none" w:sz="0" w:space="0" w:color="auto"/>
          </w:divBdr>
        </w:div>
      </w:divsChild>
    </w:div>
    <w:div w:id="1240944933">
      <w:bodyDiv w:val="1"/>
      <w:marLeft w:val="0"/>
      <w:marRight w:val="0"/>
      <w:marTop w:val="0"/>
      <w:marBottom w:val="0"/>
      <w:divBdr>
        <w:top w:val="none" w:sz="0" w:space="0" w:color="auto"/>
        <w:left w:val="none" w:sz="0" w:space="0" w:color="auto"/>
        <w:bottom w:val="none" w:sz="0" w:space="0" w:color="auto"/>
        <w:right w:val="none" w:sz="0" w:space="0" w:color="auto"/>
      </w:divBdr>
    </w:div>
    <w:div w:id="1261259609">
      <w:bodyDiv w:val="1"/>
      <w:marLeft w:val="0"/>
      <w:marRight w:val="0"/>
      <w:marTop w:val="0"/>
      <w:marBottom w:val="0"/>
      <w:divBdr>
        <w:top w:val="none" w:sz="0" w:space="0" w:color="auto"/>
        <w:left w:val="none" w:sz="0" w:space="0" w:color="auto"/>
        <w:bottom w:val="none" w:sz="0" w:space="0" w:color="auto"/>
        <w:right w:val="none" w:sz="0" w:space="0" w:color="auto"/>
      </w:divBdr>
    </w:div>
    <w:div w:id="1264143804">
      <w:bodyDiv w:val="1"/>
      <w:marLeft w:val="0"/>
      <w:marRight w:val="0"/>
      <w:marTop w:val="0"/>
      <w:marBottom w:val="0"/>
      <w:divBdr>
        <w:top w:val="none" w:sz="0" w:space="0" w:color="auto"/>
        <w:left w:val="none" w:sz="0" w:space="0" w:color="auto"/>
        <w:bottom w:val="none" w:sz="0" w:space="0" w:color="auto"/>
        <w:right w:val="none" w:sz="0" w:space="0" w:color="auto"/>
      </w:divBdr>
      <w:divsChild>
        <w:div w:id="1613320930">
          <w:marLeft w:val="547"/>
          <w:marRight w:val="0"/>
          <w:marTop w:val="115"/>
          <w:marBottom w:val="0"/>
          <w:divBdr>
            <w:top w:val="none" w:sz="0" w:space="0" w:color="auto"/>
            <w:left w:val="none" w:sz="0" w:space="0" w:color="auto"/>
            <w:bottom w:val="none" w:sz="0" w:space="0" w:color="auto"/>
            <w:right w:val="none" w:sz="0" w:space="0" w:color="auto"/>
          </w:divBdr>
        </w:div>
      </w:divsChild>
    </w:div>
    <w:div w:id="1288077008">
      <w:bodyDiv w:val="1"/>
      <w:marLeft w:val="0"/>
      <w:marRight w:val="0"/>
      <w:marTop w:val="0"/>
      <w:marBottom w:val="0"/>
      <w:divBdr>
        <w:top w:val="none" w:sz="0" w:space="0" w:color="auto"/>
        <w:left w:val="none" w:sz="0" w:space="0" w:color="auto"/>
        <w:bottom w:val="none" w:sz="0" w:space="0" w:color="auto"/>
        <w:right w:val="none" w:sz="0" w:space="0" w:color="auto"/>
      </w:divBdr>
    </w:div>
    <w:div w:id="1297489038">
      <w:bodyDiv w:val="1"/>
      <w:marLeft w:val="0"/>
      <w:marRight w:val="0"/>
      <w:marTop w:val="0"/>
      <w:marBottom w:val="0"/>
      <w:divBdr>
        <w:top w:val="none" w:sz="0" w:space="0" w:color="auto"/>
        <w:left w:val="none" w:sz="0" w:space="0" w:color="auto"/>
        <w:bottom w:val="none" w:sz="0" w:space="0" w:color="auto"/>
        <w:right w:val="none" w:sz="0" w:space="0" w:color="auto"/>
      </w:divBdr>
      <w:divsChild>
        <w:div w:id="1228687677">
          <w:marLeft w:val="0"/>
          <w:marRight w:val="0"/>
          <w:marTop w:val="0"/>
          <w:marBottom w:val="0"/>
          <w:divBdr>
            <w:top w:val="none" w:sz="0" w:space="0" w:color="auto"/>
            <w:left w:val="none" w:sz="0" w:space="0" w:color="auto"/>
            <w:bottom w:val="none" w:sz="0" w:space="0" w:color="auto"/>
            <w:right w:val="none" w:sz="0" w:space="0" w:color="auto"/>
          </w:divBdr>
        </w:div>
      </w:divsChild>
    </w:div>
    <w:div w:id="1330403752">
      <w:bodyDiv w:val="1"/>
      <w:marLeft w:val="0"/>
      <w:marRight w:val="0"/>
      <w:marTop w:val="0"/>
      <w:marBottom w:val="0"/>
      <w:divBdr>
        <w:top w:val="none" w:sz="0" w:space="0" w:color="auto"/>
        <w:left w:val="none" w:sz="0" w:space="0" w:color="auto"/>
        <w:bottom w:val="none" w:sz="0" w:space="0" w:color="auto"/>
        <w:right w:val="none" w:sz="0" w:space="0" w:color="auto"/>
      </w:divBdr>
    </w:div>
    <w:div w:id="1337264142">
      <w:bodyDiv w:val="1"/>
      <w:marLeft w:val="0"/>
      <w:marRight w:val="0"/>
      <w:marTop w:val="0"/>
      <w:marBottom w:val="0"/>
      <w:divBdr>
        <w:top w:val="none" w:sz="0" w:space="0" w:color="auto"/>
        <w:left w:val="none" w:sz="0" w:space="0" w:color="auto"/>
        <w:bottom w:val="none" w:sz="0" w:space="0" w:color="auto"/>
        <w:right w:val="none" w:sz="0" w:space="0" w:color="auto"/>
      </w:divBdr>
    </w:div>
    <w:div w:id="1338656779">
      <w:bodyDiv w:val="1"/>
      <w:marLeft w:val="0"/>
      <w:marRight w:val="0"/>
      <w:marTop w:val="0"/>
      <w:marBottom w:val="0"/>
      <w:divBdr>
        <w:top w:val="none" w:sz="0" w:space="0" w:color="auto"/>
        <w:left w:val="none" w:sz="0" w:space="0" w:color="auto"/>
        <w:bottom w:val="none" w:sz="0" w:space="0" w:color="auto"/>
        <w:right w:val="none" w:sz="0" w:space="0" w:color="auto"/>
      </w:divBdr>
      <w:divsChild>
        <w:div w:id="1102529806">
          <w:marLeft w:val="0"/>
          <w:marRight w:val="0"/>
          <w:marTop w:val="0"/>
          <w:marBottom w:val="0"/>
          <w:divBdr>
            <w:top w:val="none" w:sz="0" w:space="0" w:color="auto"/>
            <w:left w:val="none" w:sz="0" w:space="0" w:color="auto"/>
            <w:bottom w:val="none" w:sz="0" w:space="0" w:color="auto"/>
            <w:right w:val="none" w:sz="0" w:space="0" w:color="auto"/>
          </w:divBdr>
        </w:div>
      </w:divsChild>
    </w:div>
    <w:div w:id="1345205555">
      <w:bodyDiv w:val="1"/>
      <w:marLeft w:val="0"/>
      <w:marRight w:val="0"/>
      <w:marTop w:val="0"/>
      <w:marBottom w:val="0"/>
      <w:divBdr>
        <w:top w:val="none" w:sz="0" w:space="0" w:color="auto"/>
        <w:left w:val="none" w:sz="0" w:space="0" w:color="auto"/>
        <w:bottom w:val="none" w:sz="0" w:space="0" w:color="auto"/>
        <w:right w:val="none" w:sz="0" w:space="0" w:color="auto"/>
      </w:divBdr>
    </w:div>
    <w:div w:id="1364790683">
      <w:bodyDiv w:val="1"/>
      <w:marLeft w:val="0"/>
      <w:marRight w:val="0"/>
      <w:marTop w:val="0"/>
      <w:marBottom w:val="0"/>
      <w:divBdr>
        <w:top w:val="none" w:sz="0" w:space="0" w:color="auto"/>
        <w:left w:val="none" w:sz="0" w:space="0" w:color="auto"/>
        <w:bottom w:val="none" w:sz="0" w:space="0" w:color="auto"/>
        <w:right w:val="none" w:sz="0" w:space="0" w:color="auto"/>
      </w:divBdr>
    </w:div>
    <w:div w:id="1384870032">
      <w:bodyDiv w:val="1"/>
      <w:marLeft w:val="0"/>
      <w:marRight w:val="0"/>
      <w:marTop w:val="0"/>
      <w:marBottom w:val="0"/>
      <w:divBdr>
        <w:top w:val="none" w:sz="0" w:space="0" w:color="auto"/>
        <w:left w:val="none" w:sz="0" w:space="0" w:color="auto"/>
        <w:bottom w:val="none" w:sz="0" w:space="0" w:color="auto"/>
        <w:right w:val="none" w:sz="0" w:space="0" w:color="auto"/>
      </w:divBdr>
      <w:divsChild>
        <w:div w:id="1324164171">
          <w:marLeft w:val="1800"/>
          <w:marRight w:val="0"/>
          <w:marTop w:val="115"/>
          <w:marBottom w:val="0"/>
          <w:divBdr>
            <w:top w:val="none" w:sz="0" w:space="0" w:color="auto"/>
            <w:left w:val="none" w:sz="0" w:space="0" w:color="auto"/>
            <w:bottom w:val="none" w:sz="0" w:space="0" w:color="auto"/>
            <w:right w:val="none" w:sz="0" w:space="0" w:color="auto"/>
          </w:divBdr>
        </w:div>
        <w:div w:id="1253321504">
          <w:marLeft w:val="1800"/>
          <w:marRight w:val="0"/>
          <w:marTop w:val="115"/>
          <w:marBottom w:val="0"/>
          <w:divBdr>
            <w:top w:val="none" w:sz="0" w:space="0" w:color="auto"/>
            <w:left w:val="none" w:sz="0" w:space="0" w:color="auto"/>
            <w:bottom w:val="none" w:sz="0" w:space="0" w:color="auto"/>
            <w:right w:val="none" w:sz="0" w:space="0" w:color="auto"/>
          </w:divBdr>
        </w:div>
        <w:div w:id="976759799">
          <w:marLeft w:val="1800"/>
          <w:marRight w:val="0"/>
          <w:marTop w:val="115"/>
          <w:marBottom w:val="0"/>
          <w:divBdr>
            <w:top w:val="none" w:sz="0" w:space="0" w:color="auto"/>
            <w:left w:val="none" w:sz="0" w:space="0" w:color="auto"/>
            <w:bottom w:val="none" w:sz="0" w:space="0" w:color="auto"/>
            <w:right w:val="none" w:sz="0" w:space="0" w:color="auto"/>
          </w:divBdr>
        </w:div>
        <w:div w:id="1133451768">
          <w:marLeft w:val="1800"/>
          <w:marRight w:val="0"/>
          <w:marTop w:val="115"/>
          <w:marBottom w:val="0"/>
          <w:divBdr>
            <w:top w:val="none" w:sz="0" w:space="0" w:color="auto"/>
            <w:left w:val="none" w:sz="0" w:space="0" w:color="auto"/>
            <w:bottom w:val="none" w:sz="0" w:space="0" w:color="auto"/>
            <w:right w:val="none" w:sz="0" w:space="0" w:color="auto"/>
          </w:divBdr>
        </w:div>
      </w:divsChild>
    </w:div>
    <w:div w:id="1387148075">
      <w:bodyDiv w:val="1"/>
      <w:marLeft w:val="0"/>
      <w:marRight w:val="0"/>
      <w:marTop w:val="0"/>
      <w:marBottom w:val="0"/>
      <w:divBdr>
        <w:top w:val="none" w:sz="0" w:space="0" w:color="auto"/>
        <w:left w:val="none" w:sz="0" w:space="0" w:color="auto"/>
        <w:bottom w:val="none" w:sz="0" w:space="0" w:color="auto"/>
        <w:right w:val="none" w:sz="0" w:space="0" w:color="auto"/>
      </w:divBdr>
    </w:div>
    <w:div w:id="1395738305">
      <w:bodyDiv w:val="1"/>
      <w:marLeft w:val="0"/>
      <w:marRight w:val="0"/>
      <w:marTop w:val="0"/>
      <w:marBottom w:val="0"/>
      <w:divBdr>
        <w:top w:val="none" w:sz="0" w:space="0" w:color="auto"/>
        <w:left w:val="none" w:sz="0" w:space="0" w:color="auto"/>
        <w:bottom w:val="none" w:sz="0" w:space="0" w:color="auto"/>
        <w:right w:val="none" w:sz="0" w:space="0" w:color="auto"/>
      </w:divBdr>
    </w:div>
    <w:div w:id="1415860589">
      <w:bodyDiv w:val="1"/>
      <w:marLeft w:val="0"/>
      <w:marRight w:val="0"/>
      <w:marTop w:val="0"/>
      <w:marBottom w:val="0"/>
      <w:divBdr>
        <w:top w:val="none" w:sz="0" w:space="0" w:color="auto"/>
        <w:left w:val="none" w:sz="0" w:space="0" w:color="auto"/>
        <w:bottom w:val="none" w:sz="0" w:space="0" w:color="auto"/>
        <w:right w:val="none" w:sz="0" w:space="0" w:color="auto"/>
      </w:divBdr>
    </w:div>
    <w:div w:id="1419714098">
      <w:bodyDiv w:val="1"/>
      <w:marLeft w:val="0"/>
      <w:marRight w:val="0"/>
      <w:marTop w:val="0"/>
      <w:marBottom w:val="0"/>
      <w:divBdr>
        <w:top w:val="none" w:sz="0" w:space="0" w:color="auto"/>
        <w:left w:val="none" w:sz="0" w:space="0" w:color="auto"/>
        <w:bottom w:val="none" w:sz="0" w:space="0" w:color="auto"/>
        <w:right w:val="none" w:sz="0" w:space="0" w:color="auto"/>
      </w:divBdr>
    </w:div>
    <w:div w:id="1436746546">
      <w:bodyDiv w:val="1"/>
      <w:marLeft w:val="0"/>
      <w:marRight w:val="0"/>
      <w:marTop w:val="0"/>
      <w:marBottom w:val="0"/>
      <w:divBdr>
        <w:top w:val="none" w:sz="0" w:space="0" w:color="auto"/>
        <w:left w:val="none" w:sz="0" w:space="0" w:color="auto"/>
        <w:bottom w:val="none" w:sz="0" w:space="0" w:color="auto"/>
        <w:right w:val="none" w:sz="0" w:space="0" w:color="auto"/>
      </w:divBdr>
    </w:div>
    <w:div w:id="1443305506">
      <w:bodyDiv w:val="1"/>
      <w:marLeft w:val="0"/>
      <w:marRight w:val="0"/>
      <w:marTop w:val="0"/>
      <w:marBottom w:val="0"/>
      <w:divBdr>
        <w:top w:val="none" w:sz="0" w:space="0" w:color="auto"/>
        <w:left w:val="none" w:sz="0" w:space="0" w:color="auto"/>
        <w:bottom w:val="none" w:sz="0" w:space="0" w:color="auto"/>
        <w:right w:val="none" w:sz="0" w:space="0" w:color="auto"/>
      </w:divBdr>
    </w:div>
    <w:div w:id="1494296647">
      <w:bodyDiv w:val="1"/>
      <w:marLeft w:val="0"/>
      <w:marRight w:val="0"/>
      <w:marTop w:val="0"/>
      <w:marBottom w:val="0"/>
      <w:divBdr>
        <w:top w:val="none" w:sz="0" w:space="0" w:color="auto"/>
        <w:left w:val="none" w:sz="0" w:space="0" w:color="auto"/>
        <w:bottom w:val="none" w:sz="0" w:space="0" w:color="auto"/>
        <w:right w:val="none" w:sz="0" w:space="0" w:color="auto"/>
      </w:divBdr>
      <w:divsChild>
        <w:div w:id="997268618">
          <w:marLeft w:val="547"/>
          <w:marRight w:val="0"/>
          <w:marTop w:val="154"/>
          <w:marBottom w:val="0"/>
          <w:divBdr>
            <w:top w:val="none" w:sz="0" w:space="0" w:color="auto"/>
            <w:left w:val="none" w:sz="0" w:space="0" w:color="auto"/>
            <w:bottom w:val="none" w:sz="0" w:space="0" w:color="auto"/>
            <w:right w:val="none" w:sz="0" w:space="0" w:color="auto"/>
          </w:divBdr>
        </w:div>
      </w:divsChild>
    </w:div>
    <w:div w:id="1507937559">
      <w:bodyDiv w:val="1"/>
      <w:marLeft w:val="0"/>
      <w:marRight w:val="0"/>
      <w:marTop w:val="0"/>
      <w:marBottom w:val="0"/>
      <w:divBdr>
        <w:top w:val="none" w:sz="0" w:space="0" w:color="auto"/>
        <w:left w:val="none" w:sz="0" w:space="0" w:color="auto"/>
        <w:bottom w:val="none" w:sz="0" w:space="0" w:color="auto"/>
        <w:right w:val="none" w:sz="0" w:space="0" w:color="auto"/>
      </w:divBdr>
    </w:div>
    <w:div w:id="1512716488">
      <w:bodyDiv w:val="1"/>
      <w:marLeft w:val="0"/>
      <w:marRight w:val="0"/>
      <w:marTop w:val="0"/>
      <w:marBottom w:val="0"/>
      <w:divBdr>
        <w:top w:val="none" w:sz="0" w:space="0" w:color="auto"/>
        <w:left w:val="none" w:sz="0" w:space="0" w:color="auto"/>
        <w:bottom w:val="none" w:sz="0" w:space="0" w:color="auto"/>
        <w:right w:val="none" w:sz="0" w:space="0" w:color="auto"/>
      </w:divBdr>
    </w:div>
    <w:div w:id="1549025845">
      <w:bodyDiv w:val="1"/>
      <w:marLeft w:val="0"/>
      <w:marRight w:val="0"/>
      <w:marTop w:val="0"/>
      <w:marBottom w:val="0"/>
      <w:divBdr>
        <w:top w:val="none" w:sz="0" w:space="0" w:color="auto"/>
        <w:left w:val="none" w:sz="0" w:space="0" w:color="auto"/>
        <w:bottom w:val="none" w:sz="0" w:space="0" w:color="auto"/>
        <w:right w:val="none" w:sz="0" w:space="0" w:color="auto"/>
      </w:divBdr>
      <w:divsChild>
        <w:div w:id="977959483">
          <w:marLeft w:val="547"/>
          <w:marRight w:val="0"/>
          <w:marTop w:val="134"/>
          <w:marBottom w:val="0"/>
          <w:divBdr>
            <w:top w:val="none" w:sz="0" w:space="0" w:color="auto"/>
            <w:left w:val="none" w:sz="0" w:space="0" w:color="auto"/>
            <w:bottom w:val="none" w:sz="0" w:space="0" w:color="auto"/>
            <w:right w:val="none" w:sz="0" w:space="0" w:color="auto"/>
          </w:divBdr>
        </w:div>
      </w:divsChild>
    </w:div>
    <w:div w:id="1617559910">
      <w:bodyDiv w:val="1"/>
      <w:marLeft w:val="0"/>
      <w:marRight w:val="0"/>
      <w:marTop w:val="0"/>
      <w:marBottom w:val="0"/>
      <w:divBdr>
        <w:top w:val="none" w:sz="0" w:space="0" w:color="auto"/>
        <w:left w:val="none" w:sz="0" w:space="0" w:color="auto"/>
        <w:bottom w:val="none" w:sz="0" w:space="0" w:color="auto"/>
        <w:right w:val="none" w:sz="0" w:space="0" w:color="auto"/>
      </w:divBdr>
      <w:divsChild>
        <w:div w:id="1593053111">
          <w:marLeft w:val="547"/>
          <w:marRight w:val="0"/>
          <w:marTop w:val="96"/>
          <w:marBottom w:val="0"/>
          <w:divBdr>
            <w:top w:val="none" w:sz="0" w:space="0" w:color="auto"/>
            <w:left w:val="none" w:sz="0" w:space="0" w:color="auto"/>
            <w:bottom w:val="none" w:sz="0" w:space="0" w:color="auto"/>
            <w:right w:val="none" w:sz="0" w:space="0" w:color="auto"/>
          </w:divBdr>
        </w:div>
      </w:divsChild>
    </w:div>
    <w:div w:id="1621640513">
      <w:bodyDiv w:val="1"/>
      <w:marLeft w:val="0"/>
      <w:marRight w:val="0"/>
      <w:marTop w:val="0"/>
      <w:marBottom w:val="0"/>
      <w:divBdr>
        <w:top w:val="none" w:sz="0" w:space="0" w:color="auto"/>
        <w:left w:val="none" w:sz="0" w:space="0" w:color="auto"/>
        <w:bottom w:val="none" w:sz="0" w:space="0" w:color="auto"/>
        <w:right w:val="none" w:sz="0" w:space="0" w:color="auto"/>
      </w:divBdr>
      <w:divsChild>
        <w:div w:id="783966327">
          <w:marLeft w:val="547"/>
          <w:marRight w:val="0"/>
          <w:marTop w:val="134"/>
          <w:marBottom w:val="0"/>
          <w:divBdr>
            <w:top w:val="none" w:sz="0" w:space="0" w:color="auto"/>
            <w:left w:val="none" w:sz="0" w:space="0" w:color="auto"/>
            <w:bottom w:val="none" w:sz="0" w:space="0" w:color="auto"/>
            <w:right w:val="none" w:sz="0" w:space="0" w:color="auto"/>
          </w:divBdr>
        </w:div>
      </w:divsChild>
    </w:div>
    <w:div w:id="1631549494">
      <w:bodyDiv w:val="1"/>
      <w:marLeft w:val="0"/>
      <w:marRight w:val="0"/>
      <w:marTop w:val="0"/>
      <w:marBottom w:val="0"/>
      <w:divBdr>
        <w:top w:val="none" w:sz="0" w:space="0" w:color="auto"/>
        <w:left w:val="none" w:sz="0" w:space="0" w:color="auto"/>
        <w:bottom w:val="none" w:sz="0" w:space="0" w:color="auto"/>
        <w:right w:val="none" w:sz="0" w:space="0" w:color="auto"/>
      </w:divBdr>
    </w:div>
    <w:div w:id="1652714101">
      <w:bodyDiv w:val="1"/>
      <w:marLeft w:val="0"/>
      <w:marRight w:val="0"/>
      <w:marTop w:val="0"/>
      <w:marBottom w:val="0"/>
      <w:divBdr>
        <w:top w:val="none" w:sz="0" w:space="0" w:color="auto"/>
        <w:left w:val="none" w:sz="0" w:space="0" w:color="auto"/>
        <w:bottom w:val="none" w:sz="0" w:space="0" w:color="auto"/>
        <w:right w:val="none" w:sz="0" w:space="0" w:color="auto"/>
      </w:divBdr>
    </w:div>
    <w:div w:id="1661928829">
      <w:bodyDiv w:val="1"/>
      <w:marLeft w:val="0"/>
      <w:marRight w:val="0"/>
      <w:marTop w:val="0"/>
      <w:marBottom w:val="0"/>
      <w:divBdr>
        <w:top w:val="none" w:sz="0" w:space="0" w:color="auto"/>
        <w:left w:val="none" w:sz="0" w:space="0" w:color="auto"/>
        <w:bottom w:val="none" w:sz="0" w:space="0" w:color="auto"/>
        <w:right w:val="none" w:sz="0" w:space="0" w:color="auto"/>
      </w:divBdr>
      <w:divsChild>
        <w:div w:id="1157653500">
          <w:marLeft w:val="547"/>
          <w:marRight w:val="0"/>
          <w:marTop w:val="134"/>
          <w:marBottom w:val="0"/>
          <w:divBdr>
            <w:top w:val="none" w:sz="0" w:space="0" w:color="auto"/>
            <w:left w:val="none" w:sz="0" w:space="0" w:color="auto"/>
            <w:bottom w:val="none" w:sz="0" w:space="0" w:color="auto"/>
            <w:right w:val="none" w:sz="0" w:space="0" w:color="auto"/>
          </w:divBdr>
        </w:div>
      </w:divsChild>
    </w:div>
    <w:div w:id="1674452125">
      <w:bodyDiv w:val="1"/>
      <w:marLeft w:val="0"/>
      <w:marRight w:val="0"/>
      <w:marTop w:val="0"/>
      <w:marBottom w:val="0"/>
      <w:divBdr>
        <w:top w:val="none" w:sz="0" w:space="0" w:color="auto"/>
        <w:left w:val="none" w:sz="0" w:space="0" w:color="auto"/>
        <w:bottom w:val="none" w:sz="0" w:space="0" w:color="auto"/>
        <w:right w:val="none" w:sz="0" w:space="0" w:color="auto"/>
      </w:divBdr>
    </w:div>
    <w:div w:id="1721704031">
      <w:bodyDiv w:val="1"/>
      <w:marLeft w:val="0"/>
      <w:marRight w:val="0"/>
      <w:marTop w:val="0"/>
      <w:marBottom w:val="0"/>
      <w:divBdr>
        <w:top w:val="none" w:sz="0" w:space="0" w:color="auto"/>
        <w:left w:val="none" w:sz="0" w:space="0" w:color="auto"/>
        <w:bottom w:val="none" w:sz="0" w:space="0" w:color="auto"/>
        <w:right w:val="none" w:sz="0" w:space="0" w:color="auto"/>
      </w:divBdr>
      <w:divsChild>
        <w:div w:id="936208864">
          <w:marLeft w:val="547"/>
          <w:marRight w:val="0"/>
          <w:marTop w:val="134"/>
          <w:marBottom w:val="0"/>
          <w:divBdr>
            <w:top w:val="none" w:sz="0" w:space="0" w:color="auto"/>
            <w:left w:val="none" w:sz="0" w:space="0" w:color="auto"/>
            <w:bottom w:val="none" w:sz="0" w:space="0" w:color="auto"/>
            <w:right w:val="none" w:sz="0" w:space="0" w:color="auto"/>
          </w:divBdr>
        </w:div>
        <w:div w:id="468061184">
          <w:marLeft w:val="1166"/>
          <w:marRight w:val="0"/>
          <w:marTop w:val="115"/>
          <w:marBottom w:val="0"/>
          <w:divBdr>
            <w:top w:val="none" w:sz="0" w:space="0" w:color="auto"/>
            <w:left w:val="none" w:sz="0" w:space="0" w:color="auto"/>
            <w:bottom w:val="none" w:sz="0" w:space="0" w:color="auto"/>
            <w:right w:val="none" w:sz="0" w:space="0" w:color="auto"/>
          </w:divBdr>
        </w:div>
      </w:divsChild>
    </w:div>
    <w:div w:id="1731004461">
      <w:bodyDiv w:val="1"/>
      <w:marLeft w:val="0"/>
      <w:marRight w:val="0"/>
      <w:marTop w:val="0"/>
      <w:marBottom w:val="0"/>
      <w:divBdr>
        <w:top w:val="none" w:sz="0" w:space="0" w:color="auto"/>
        <w:left w:val="none" w:sz="0" w:space="0" w:color="auto"/>
        <w:bottom w:val="none" w:sz="0" w:space="0" w:color="auto"/>
        <w:right w:val="none" w:sz="0" w:space="0" w:color="auto"/>
      </w:divBdr>
    </w:div>
    <w:div w:id="1736006114">
      <w:bodyDiv w:val="1"/>
      <w:marLeft w:val="0"/>
      <w:marRight w:val="0"/>
      <w:marTop w:val="0"/>
      <w:marBottom w:val="0"/>
      <w:divBdr>
        <w:top w:val="none" w:sz="0" w:space="0" w:color="auto"/>
        <w:left w:val="none" w:sz="0" w:space="0" w:color="auto"/>
        <w:bottom w:val="none" w:sz="0" w:space="0" w:color="auto"/>
        <w:right w:val="none" w:sz="0" w:space="0" w:color="auto"/>
      </w:divBdr>
    </w:div>
    <w:div w:id="1745757452">
      <w:bodyDiv w:val="1"/>
      <w:marLeft w:val="0"/>
      <w:marRight w:val="0"/>
      <w:marTop w:val="0"/>
      <w:marBottom w:val="0"/>
      <w:divBdr>
        <w:top w:val="none" w:sz="0" w:space="0" w:color="auto"/>
        <w:left w:val="none" w:sz="0" w:space="0" w:color="auto"/>
        <w:bottom w:val="none" w:sz="0" w:space="0" w:color="auto"/>
        <w:right w:val="none" w:sz="0" w:space="0" w:color="auto"/>
      </w:divBdr>
    </w:div>
    <w:div w:id="1760835791">
      <w:bodyDiv w:val="1"/>
      <w:marLeft w:val="0"/>
      <w:marRight w:val="0"/>
      <w:marTop w:val="0"/>
      <w:marBottom w:val="0"/>
      <w:divBdr>
        <w:top w:val="none" w:sz="0" w:space="0" w:color="auto"/>
        <w:left w:val="none" w:sz="0" w:space="0" w:color="auto"/>
        <w:bottom w:val="none" w:sz="0" w:space="0" w:color="auto"/>
        <w:right w:val="none" w:sz="0" w:space="0" w:color="auto"/>
      </w:divBdr>
    </w:div>
    <w:div w:id="1768580286">
      <w:bodyDiv w:val="1"/>
      <w:marLeft w:val="0"/>
      <w:marRight w:val="0"/>
      <w:marTop w:val="0"/>
      <w:marBottom w:val="0"/>
      <w:divBdr>
        <w:top w:val="none" w:sz="0" w:space="0" w:color="auto"/>
        <w:left w:val="none" w:sz="0" w:space="0" w:color="auto"/>
        <w:bottom w:val="none" w:sz="0" w:space="0" w:color="auto"/>
        <w:right w:val="none" w:sz="0" w:space="0" w:color="auto"/>
      </w:divBdr>
      <w:divsChild>
        <w:div w:id="109052250">
          <w:marLeft w:val="547"/>
          <w:marRight w:val="0"/>
          <w:marTop w:val="154"/>
          <w:marBottom w:val="0"/>
          <w:divBdr>
            <w:top w:val="none" w:sz="0" w:space="0" w:color="auto"/>
            <w:left w:val="none" w:sz="0" w:space="0" w:color="auto"/>
            <w:bottom w:val="none" w:sz="0" w:space="0" w:color="auto"/>
            <w:right w:val="none" w:sz="0" w:space="0" w:color="auto"/>
          </w:divBdr>
        </w:div>
      </w:divsChild>
    </w:div>
    <w:div w:id="1798793147">
      <w:bodyDiv w:val="1"/>
      <w:marLeft w:val="0"/>
      <w:marRight w:val="0"/>
      <w:marTop w:val="0"/>
      <w:marBottom w:val="0"/>
      <w:divBdr>
        <w:top w:val="none" w:sz="0" w:space="0" w:color="auto"/>
        <w:left w:val="none" w:sz="0" w:space="0" w:color="auto"/>
        <w:bottom w:val="none" w:sz="0" w:space="0" w:color="auto"/>
        <w:right w:val="none" w:sz="0" w:space="0" w:color="auto"/>
      </w:divBdr>
    </w:div>
    <w:div w:id="1808426827">
      <w:bodyDiv w:val="1"/>
      <w:marLeft w:val="0"/>
      <w:marRight w:val="0"/>
      <w:marTop w:val="0"/>
      <w:marBottom w:val="0"/>
      <w:divBdr>
        <w:top w:val="none" w:sz="0" w:space="0" w:color="auto"/>
        <w:left w:val="none" w:sz="0" w:space="0" w:color="auto"/>
        <w:bottom w:val="none" w:sz="0" w:space="0" w:color="auto"/>
        <w:right w:val="none" w:sz="0" w:space="0" w:color="auto"/>
      </w:divBdr>
      <w:divsChild>
        <w:div w:id="1766802920">
          <w:marLeft w:val="1166"/>
          <w:marRight w:val="0"/>
          <w:marTop w:val="115"/>
          <w:marBottom w:val="0"/>
          <w:divBdr>
            <w:top w:val="none" w:sz="0" w:space="0" w:color="auto"/>
            <w:left w:val="none" w:sz="0" w:space="0" w:color="auto"/>
            <w:bottom w:val="none" w:sz="0" w:space="0" w:color="auto"/>
            <w:right w:val="none" w:sz="0" w:space="0" w:color="auto"/>
          </w:divBdr>
        </w:div>
      </w:divsChild>
    </w:div>
    <w:div w:id="1813017665">
      <w:bodyDiv w:val="1"/>
      <w:marLeft w:val="0"/>
      <w:marRight w:val="0"/>
      <w:marTop w:val="0"/>
      <w:marBottom w:val="0"/>
      <w:divBdr>
        <w:top w:val="none" w:sz="0" w:space="0" w:color="auto"/>
        <w:left w:val="none" w:sz="0" w:space="0" w:color="auto"/>
        <w:bottom w:val="none" w:sz="0" w:space="0" w:color="auto"/>
        <w:right w:val="none" w:sz="0" w:space="0" w:color="auto"/>
      </w:divBdr>
      <w:divsChild>
        <w:div w:id="1486317952">
          <w:marLeft w:val="547"/>
          <w:marRight w:val="0"/>
          <w:marTop w:val="115"/>
          <w:marBottom w:val="0"/>
          <w:divBdr>
            <w:top w:val="none" w:sz="0" w:space="0" w:color="auto"/>
            <w:left w:val="none" w:sz="0" w:space="0" w:color="auto"/>
            <w:bottom w:val="none" w:sz="0" w:space="0" w:color="auto"/>
            <w:right w:val="none" w:sz="0" w:space="0" w:color="auto"/>
          </w:divBdr>
        </w:div>
      </w:divsChild>
    </w:div>
    <w:div w:id="1828327436">
      <w:bodyDiv w:val="1"/>
      <w:marLeft w:val="0"/>
      <w:marRight w:val="0"/>
      <w:marTop w:val="0"/>
      <w:marBottom w:val="0"/>
      <w:divBdr>
        <w:top w:val="none" w:sz="0" w:space="0" w:color="auto"/>
        <w:left w:val="none" w:sz="0" w:space="0" w:color="auto"/>
        <w:bottom w:val="none" w:sz="0" w:space="0" w:color="auto"/>
        <w:right w:val="none" w:sz="0" w:space="0" w:color="auto"/>
      </w:divBdr>
    </w:div>
    <w:div w:id="1830051456">
      <w:bodyDiv w:val="1"/>
      <w:marLeft w:val="0"/>
      <w:marRight w:val="0"/>
      <w:marTop w:val="0"/>
      <w:marBottom w:val="0"/>
      <w:divBdr>
        <w:top w:val="none" w:sz="0" w:space="0" w:color="auto"/>
        <w:left w:val="none" w:sz="0" w:space="0" w:color="auto"/>
        <w:bottom w:val="none" w:sz="0" w:space="0" w:color="auto"/>
        <w:right w:val="none" w:sz="0" w:space="0" w:color="auto"/>
      </w:divBdr>
      <w:divsChild>
        <w:div w:id="867912849">
          <w:marLeft w:val="1800"/>
          <w:marRight w:val="0"/>
          <w:marTop w:val="115"/>
          <w:marBottom w:val="0"/>
          <w:divBdr>
            <w:top w:val="none" w:sz="0" w:space="0" w:color="auto"/>
            <w:left w:val="none" w:sz="0" w:space="0" w:color="auto"/>
            <w:bottom w:val="none" w:sz="0" w:space="0" w:color="auto"/>
            <w:right w:val="none" w:sz="0" w:space="0" w:color="auto"/>
          </w:divBdr>
        </w:div>
      </w:divsChild>
    </w:div>
    <w:div w:id="1833835518">
      <w:bodyDiv w:val="1"/>
      <w:marLeft w:val="0"/>
      <w:marRight w:val="0"/>
      <w:marTop w:val="0"/>
      <w:marBottom w:val="0"/>
      <w:divBdr>
        <w:top w:val="none" w:sz="0" w:space="0" w:color="auto"/>
        <w:left w:val="none" w:sz="0" w:space="0" w:color="auto"/>
        <w:bottom w:val="none" w:sz="0" w:space="0" w:color="auto"/>
        <w:right w:val="none" w:sz="0" w:space="0" w:color="auto"/>
      </w:divBdr>
    </w:div>
    <w:div w:id="1848523261">
      <w:bodyDiv w:val="1"/>
      <w:marLeft w:val="0"/>
      <w:marRight w:val="0"/>
      <w:marTop w:val="0"/>
      <w:marBottom w:val="0"/>
      <w:divBdr>
        <w:top w:val="none" w:sz="0" w:space="0" w:color="auto"/>
        <w:left w:val="none" w:sz="0" w:space="0" w:color="auto"/>
        <w:bottom w:val="none" w:sz="0" w:space="0" w:color="auto"/>
        <w:right w:val="none" w:sz="0" w:space="0" w:color="auto"/>
      </w:divBdr>
      <w:divsChild>
        <w:div w:id="1925994475">
          <w:marLeft w:val="547"/>
          <w:marRight w:val="0"/>
          <w:marTop w:val="115"/>
          <w:marBottom w:val="0"/>
          <w:divBdr>
            <w:top w:val="none" w:sz="0" w:space="0" w:color="auto"/>
            <w:left w:val="none" w:sz="0" w:space="0" w:color="auto"/>
            <w:bottom w:val="none" w:sz="0" w:space="0" w:color="auto"/>
            <w:right w:val="none" w:sz="0" w:space="0" w:color="auto"/>
          </w:divBdr>
        </w:div>
      </w:divsChild>
    </w:div>
    <w:div w:id="1862284114">
      <w:bodyDiv w:val="1"/>
      <w:marLeft w:val="0"/>
      <w:marRight w:val="0"/>
      <w:marTop w:val="0"/>
      <w:marBottom w:val="0"/>
      <w:divBdr>
        <w:top w:val="none" w:sz="0" w:space="0" w:color="auto"/>
        <w:left w:val="none" w:sz="0" w:space="0" w:color="auto"/>
        <w:bottom w:val="none" w:sz="0" w:space="0" w:color="auto"/>
        <w:right w:val="none" w:sz="0" w:space="0" w:color="auto"/>
      </w:divBdr>
    </w:div>
    <w:div w:id="1868638194">
      <w:bodyDiv w:val="1"/>
      <w:marLeft w:val="0"/>
      <w:marRight w:val="0"/>
      <w:marTop w:val="0"/>
      <w:marBottom w:val="0"/>
      <w:divBdr>
        <w:top w:val="none" w:sz="0" w:space="0" w:color="auto"/>
        <w:left w:val="none" w:sz="0" w:space="0" w:color="auto"/>
        <w:bottom w:val="none" w:sz="0" w:space="0" w:color="auto"/>
        <w:right w:val="none" w:sz="0" w:space="0" w:color="auto"/>
      </w:divBdr>
      <w:divsChild>
        <w:div w:id="100495871">
          <w:marLeft w:val="1166"/>
          <w:marRight w:val="0"/>
          <w:marTop w:val="134"/>
          <w:marBottom w:val="0"/>
          <w:divBdr>
            <w:top w:val="none" w:sz="0" w:space="0" w:color="auto"/>
            <w:left w:val="none" w:sz="0" w:space="0" w:color="auto"/>
            <w:bottom w:val="none" w:sz="0" w:space="0" w:color="auto"/>
            <w:right w:val="none" w:sz="0" w:space="0" w:color="auto"/>
          </w:divBdr>
        </w:div>
      </w:divsChild>
    </w:div>
    <w:div w:id="1882861406">
      <w:bodyDiv w:val="1"/>
      <w:marLeft w:val="0"/>
      <w:marRight w:val="0"/>
      <w:marTop w:val="0"/>
      <w:marBottom w:val="0"/>
      <w:divBdr>
        <w:top w:val="none" w:sz="0" w:space="0" w:color="auto"/>
        <w:left w:val="none" w:sz="0" w:space="0" w:color="auto"/>
        <w:bottom w:val="none" w:sz="0" w:space="0" w:color="auto"/>
        <w:right w:val="none" w:sz="0" w:space="0" w:color="auto"/>
      </w:divBdr>
    </w:div>
    <w:div w:id="1891722028">
      <w:bodyDiv w:val="1"/>
      <w:marLeft w:val="0"/>
      <w:marRight w:val="0"/>
      <w:marTop w:val="0"/>
      <w:marBottom w:val="0"/>
      <w:divBdr>
        <w:top w:val="none" w:sz="0" w:space="0" w:color="auto"/>
        <w:left w:val="none" w:sz="0" w:space="0" w:color="auto"/>
        <w:bottom w:val="none" w:sz="0" w:space="0" w:color="auto"/>
        <w:right w:val="none" w:sz="0" w:space="0" w:color="auto"/>
      </w:divBdr>
      <w:divsChild>
        <w:div w:id="1822773590">
          <w:marLeft w:val="547"/>
          <w:marRight w:val="0"/>
          <w:marTop w:val="115"/>
          <w:marBottom w:val="0"/>
          <w:divBdr>
            <w:top w:val="none" w:sz="0" w:space="0" w:color="auto"/>
            <w:left w:val="none" w:sz="0" w:space="0" w:color="auto"/>
            <w:bottom w:val="none" w:sz="0" w:space="0" w:color="auto"/>
            <w:right w:val="none" w:sz="0" w:space="0" w:color="auto"/>
          </w:divBdr>
        </w:div>
      </w:divsChild>
    </w:div>
    <w:div w:id="1895962515">
      <w:bodyDiv w:val="1"/>
      <w:marLeft w:val="0"/>
      <w:marRight w:val="0"/>
      <w:marTop w:val="0"/>
      <w:marBottom w:val="0"/>
      <w:divBdr>
        <w:top w:val="none" w:sz="0" w:space="0" w:color="auto"/>
        <w:left w:val="none" w:sz="0" w:space="0" w:color="auto"/>
        <w:bottom w:val="none" w:sz="0" w:space="0" w:color="auto"/>
        <w:right w:val="none" w:sz="0" w:space="0" w:color="auto"/>
      </w:divBdr>
    </w:div>
    <w:div w:id="1897163213">
      <w:bodyDiv w:val="1"/>
      <w:marLeft w:val="0"/>
      <w:marRight w:val="0"/>
      <w:marTop w:val="0"/>
      <w:marBottom w:val="0"/>
      <w:divBdr>
        <w:top w:val="none" w:sz="0" w:space="0" w:color="auto"/>
        <w:left w:val="none" w:sz="0" w:space="0" w:color="auto"/>
        <w:bottom w:val="none" w:sz="0" w:space="0" w:color="auto"/>
        <w:right w:val="none" w:sz="0" w:space="0" w:color="auto"/>
      </w:divBdr>
      <w:divsChild>
        <w:div w:id="1416826213">
          <w:marLeft w:val="547"/>
          <w:marRight w:val="0"/>
          <w:marTop w:val="134"/>
          <w:marBottom w:val="0"/>
          <w:divBdr>
            <w:top w:val="none" w:sz="0" w:space="0" w:color="auto"/>
            <w:left w:val="none" w:sz="0" w:space="0" w:color="auto"/>
            <w:bottom w:val="none" w:sz="0" w:space="0" w:color="auto"/>
            <w:right w:val="none" w:sz="0" w:space="0" w:color="auto"/>
          </w:divBdr>
        </w:div>
      </w:divsChild>
    </w:div>
    <w:div w:id="1898668159">
      <w:bodyDiv w:val="1"/>
      <w:marLeft w:val="0"/>
      <w:marRight w:val="0"/>
      <w:marTop w:val="0"/>
      <w:marBottom w:val="0"/>
      <w:divBdr>
        <w:top w:val="none" w:sz="0" w:space="0" w:color="auto"/>
        <w:left w:val="none" w:sz="0" w:space="0" w:color="auto"/>
        <w:bottom w:val="none" w:sz="0" w:space="0" w:color="auto"/>
        <w:right w:val="none" w:sz="0" w:space="0" w:color="auto"/>
      </w:divBdr>
      <w:divsChild>
        <w:div w:id="256594636">
          <w:marLeft w:val="547"/>
          <w:marRight w:val="0"/>
          <w:marTop w:val="134"/>
          <w:marBottom w:val="0"/>
          <w:divBdr>
            <w:top w:val="none" w:sz="0" w:space="0" w:color="auto"/>
            <w:left w:val="none" w:sz="0" w:space="0" w:color="auto"/>
            <w:bottom w:val="none" w:sz="0" w:space="0" w:color="auto"/>
            <w:right w:val="none" w:sz="0" w:space="0" w:color="auto"/>
          </w:divBdr>
        </w:div>
      </w:divsChild>
    </w:div>
    <w:div w:id="1936548831">
      <w:bodyDiv w:val="1"/>
      <w:marLeft w:val="0"/>
      <w:marRight w:val="0"/>
      <w:marTop w:val="0"/>
      <w:marBottom w:val="0"/>
      <w:divBdr>
        <w:top w:val="none" w:sz="0" w:space="0" w:color="auto"/>
        <w:left w:val="none" w:sz="0" w:space="0" w:color="auto"/>
        <w:bottom w:val="none" w:sz="0" w:space="0" w:color="auto"/>
        <w:right w:val="none" w:sz="0" w:space="0" w:color="auto"/>
      </w:divBdr>
      <w:divsChild>
        <w:div w:id="1404377957">
          <w:marLeft w:val="0"/>
          <w:marRight w:val="0"/>
          <w:marTop w:val="0"/>
          <w:marBottom w:val="0"/>
          <w:divBdr>
            <w:top w:val="none" w:sz="0" w:space="0" w:color="auto"/>
            <w:left w:val="none" w:sz="0" w:space="0" w:color="auto"/>
            <w:bottom w:val="none" w:sz="0" w:space="0" w:color="auto"/>
            <w:right w:val="none" w:sz="0" w:space="0" w:color="auto"/>
          </w:divBdr>
        </w:div>
      </w:divsChild>
    </w:div>
    <w:div w:id="1954088760">
      <w:bodyDiv w:val="1"/>
      <w:marLeft w:val="0"/>
      <w:marRight w:val="0"/>
      <w:marTop w:val="0"/>
      <w:marBottom w:val="0"/>
      <w:divBdr>
        <w:top w:val="none" w:sz="0" w:space="0" w:color="auto"/>
        <w:left w:val="none" w:sz="0" w:space="0" w:color="auto"/>
        <w:bottom w:val="none" w:sz="0" w:space="0" w:color="auto"/>
        <w:right w:val="none" w:sz="0" w:space="0" w:color="auto"/>
      </w:divBdr>
      <w:divsChild>
        <w:div w:id="464471328">
          <w:marLeft w:val="547"/>
          <w:marRight w:val="0"/>
          <w:marTop w:val="115"/>
          <w:marBottom w:val="0"/>
          <w:divBdr>
            <w:top w:val="none" w:sz="0" w:space="0" w:color="auto"/>
            <w:left w:val="none" w:sz="0" w:space="0" w:color="auto"/>
            <w:bottom w:val="none" w:sz="0" w:space="0" w:color="auto"/>
            <w:right w:val="none" w:sz="0" w:space="0" w:color="auto"/>
          </w:divBdr>
        </w:div>
      </w:divsChild>
    </w:div>
    <w:div w:id="1962958258">
      <w:bodyDiv w:val="1"/>
      <w:marLeft w:val="0"/>
      <w:marRight w:val="0"/>
      <w:marTop w:val="0"/>
      <w:marBottom w:val="0"/>
      <w:divBdr>
        <w:top w:val="none" w:sz="0" w:space="0" w:color="auto"/>
        <w:left w:val="none" w:sz="0" w:space="0" w:color="auto"/>
        <w:bottom w:val="none" w:sz="0" w:space="0" w:color="auto"/>
        <w:right w:val="none" w:sz="0" w:space="0" w:color="auto"/>
      </w:divBdr>
    </w:div>
    <w:div w:id="1968317140">
      <w:bodyDiv w:val="1"/>
      <w:marLeft w:val="0"/>
      <w:marRight w:val="0"/>
      <w:marTop w:val="0"/>
      <w:marBottom w:val="0"/>
      <w:divBdr>
        <w:top w:val="none" w:sz="0" w:space="0" w:color="auto"/>
        <w:left w:val="none" w:sz="0" w:space="0" w:color="auto"/>
        <w:bottom w:val="none" w:sz="0" w:space="0" w:color="auto"/>
        <w:right w:val="none" w:sz="0" w:space="0" w:color="auto"/>
      </w:divBdr>
      <w:divsChild>
        <w:div w:id="1694306555">
          <w:marLeft w:val="547"/>
          <w:marRight w:val="0"/>
          <w:marTop w:val="96"/>
          <w:marBottom w:val="0"/>
          <w:divBdr>
            <w:top w:val="none" w:sz="0" w:space="0" w:color="auto"/>
            <w:left w:val="none" w:sz="0" w:space="0" w:color="auto"/>
            <w:bottom w:val="none" w:sz="0" w:space="0" w:color="auto"/>
            <w:right w:val="none" w:sz="0" w:space="0" w:color="auto"/>
          </w:divBdr>
        </w:div>
      </w:divsChild>
    </w:div>
    <w:div w:id="1985624500">
      <w:bodyDiv w:val="1"/>
      <w:marLeft w:val="0"/>
      <w:marRight w:val="0"/>
      <w:marTop w:val="0"/>
      <w:marBottom w:val="0"/>
      <w:divBdr>
        <w:top w:val="none" w:sz="0" w:space="0" w:color="auto"/>
        <w:left w:val="none" w:sz="0" w:space="0" w:color="auto"/>
        <w:bottom w:val="none" w:sz="0" w:space="0" w:color="auto"/>
        <w:right w:val="none" w:sz="0" w:space="0" w:color="auto"/>
      </w:divBdr>
    </w:div>
    <w:div w:id="1998220431">
      <w:bodyDiv w:val="1"/>
      <w:marLeft w:val="0"/>
      <w:marRight w:val="0"/>
      <w:marTop w:val="0"/>
      <w:marBottom w:val="0"/>
      <w:divBdr>
        <w:top w:val="none" w:sz="0" w:space="0" w:color="auto"/>
        <w:left w:val="none" w:sz="0" w:space="0" w:color="auto"/>
        <w:bottom w:val="none" w:sz="0" w:space="0" w:color="auto"/>
        <w:right w:val="none" w:sz="0" w:space="0" w:color="auto"/>
      </w:divBdr>
      <w:divsChild>
        <w:div w:id="801576644">
          <w:marLeft w:val="1166"/>
          <w:marRight w:val="0"/>
          <w:marTop w:val="115"/>
          <w:marBottom w:val="0"/>
          <w:divBdr>
            <w:top w:val="none" w:sz="0" w:space="0" w:color="auto"/>
            <w:left w:val="none" w:sz="0" w:space="0" w:color="auto"/>
            <w:bottom w:val="none" w:sz="0" w:space="0" w:color="auto"/>
            <w:right w:val="none" w:sz="0" w:space="0" w:color="auto"/>
          </w:divBdr>
        </w:div>
        <w:div w:id="986395577">
          <w:marLeft w:val="1166"/>
          <w:marRight w:val="0"/>
          <w:marTop w:val="115"/>
          <w:marBottom w:val="0"/>
          <w:divBdr>
            <w:top w:val="none" w:sz="0" w:space="0" w:color="auto"/>
            <w:left w:val="none" w:sz="0" w:space="0" w:color="auto"/>
            <w:bottom w:val="none" w:sz="0" w:space="0" w:color="auto"/>
            <w:right w:val="none" w:sz="0" w:space="0" w:color="auto"/>
          </w:divBdr>
        </w:div>
        <w:div w:id="374233377">
          <w:marLeft w:val="1166"/>
          <w:marRight w:val="0"/>
          <w:marTop w:val="115"/>
          <w:marBottom w:val="0"/>
          <w:divBdr>
            <w:top w:val="none" w:sz="0" w:space="0" w:color="auto"/>
            <w:left w:val="none" w:sz="0" w:space="0" w:color="auto"/>
            <w:bottom w:val="none" w:sz="0" w:space="0" w:color="auto"/>
            <w:right w:val="none" w:sz="0" w:space="0" w:color="auto"/>
          </w:divBdr>
        </w:div>
      </w:divsChild>
    </w:div>
    <w:div w:id="2011133314">
      <w:bodyDiv w:val="1"/>
      <w:marLeft w:val="0"/>
      <w:marRight w:val="0"/>
      <w:marTop w:val="0"/>
      <w:marBottom w:val="0"/>
      <w:divBdr>
        <w:top w:val="none" w:sz="0" w:space="0" w:color="auto"/>
        <w:left w:val="none" w:sz="0" w:space="0" w:color="auto"/>
        <w:bottom w:val="none" w:sz="0" w:space="0" w:color="auto"/>
        <w:right w:val="none" w:sz="0" w:space="0" w:color="auto"/>
      </w:divBdr>
      <w:divsChild>
        <w:div w:id="807667595">
          <w:marLeft w:val="547"/>
          <w:marRight w:val="0"/>
          <w:marTop w:val="134"/>
          <w:marBottom w:val="0"/>
          <w:divBdr>
            <w:top w:val="none" w:sz="0" w:space="0" w:color="auto"/>
            <w:left w:val="none" w:sz="0" w:space="0" w:color="auto"/>
            <w:bottom w:val="none" w:sz="0" w:space="0" w:color="auto"/>
            <w:right w:val="none" w:sz="0" w:space="0" w:color="auto"/>
          </w:divBdr>
        </w:div>
      </w:divsChild>
    </w:div>
    <w:div w:id="2014063500">
      <w:bodyDiv w:val="1"/>
      <w:marLeft w:val="0"/>
      <w:marRight w:val="0"/>
      <w:marTop w:val="0"/>
      <w:marBottom w:val="0"/>
      <w:divBdr>
        <w:top w:val="none" w:sz="0" w:space="0" w:color="auto"/>
        <w:left w:val="none" w:sz="0" w:space="0" w:color="auto"/>
        <w:bottom w:val="none" w:sz="0" w:space="0" w:color="auto"/>
        <w:right w:val="none" w:sz="0" w:space="0" w:color="auto"/>
      </w:divBdr>
      <w:divsChild>
        <w:div w:id="1960867104">
          <w:marLeft w:val="547"/>
          <w:marRight w:val="0"/>
          <w:marTop w:val="115"/>
          <w:marBottom w:val="0"/>
          <w:divBdr>
            <w:top w:val="none" w:sz="0" w:space="0" w:color="auto"/>
            <w:left w:val="none" w:sz="0" w:space="0" w:color="auto"/>
            <w:bottom w:val="none" w:sz="0" w:space="0" w:color="auto"/>
            <w:right w:val="none" w:sz="0" w:space="0" w:color="auto"/>
          </w:divBdr>
        </w:div>
      </w:divsChild>
    </w:div>
    <w:div w:id="2014381611">
      <w:bodyDiv w:val="1"/>
      <w:marLeft w:val="0"/>
      <w:marRight w:val="0"/>
      <w:marTop w:val="0"/>
      <w:marBottom w:val="0"/>
      <w:divBdr>
        <w:top w:val="none" w:sz="0" w:space="0" w:color="auto"/>
        <w:left w:val="none" w:sz="0" w:space="0" w:color="auto"/>
        <w:bottom w:val="none" w:sz="0" w:space="0" w:color="auto"/>
        <w:right w:val="none" w:sz="0" w:space="0" w:color="auto"/>
      </w:divBdr>
      <w:divsChild>
        <w:div w:id="2045129781">
          <w:marLeft w:val="0"/>
          <w:marRight w:val="0"/>
          <w:marTop w:val="0"/>
          <w:marBottom w:val="0"/>
          <w:divBdr>
            <w:top w:val="none" w:sz="0" w:space="0" w:color="auto"/>
            <w:left w:val="none" w:sz="0" w:space="0" w:color="auto"/>
            <w:bottom w:val="none" w:sz="0" w:space="0" w:color="auto"/>
            <w:right w:val="none" w:sz="0" w:space="0" w:color="auto"/>
          </w:divBdr>
        </w:div>
      </w:divsChild>
    </w:div>
    <w:div w:id="2086150554">
      <w:bodyDiv w:val="1"/>
      <w:marLeft w:val="0"/>
      <w:marRight w:val="0"/>
      <w:marTop w:val="0"/>
      <w:marBottom w:val="0"/>
      <w:divBdr>
        <w:top w:val="none" w:sz="0" w:space="0" w:color="auto"/>
        <w:left w:val="none" w:sz="0" w:space="0" w:color="auto"/>
        <w:bottom w:val="none" w:sz="0" w:space="0" w:color="auto"/>
        <w:right w:val="none" w:sz="0" w:space="0" w:color="auto"/>
      </w:divBdr>
      <w:divsChild>
        <w:div w:id="1680616174">
          <w:marLeft w:val="1800"/>
          <w:marRight w:val="0"/>
          <w:marTop w:val="115"/>
          <w:marBottom w:val="0"/>
          <w:divBdr>
            <w:top w:val="none" w:sz="0" w:space="0" w:color="auto"/>
            <w:left w:val="none" w:sz="0" w:space="0" w:color="auto"/>
            <w:bottom w:val="none" w:sz="0" w:space="0" w:color="auto"/>
            <w:right w:val="none" w:sz="0" w:space="0" w:color="auto"/>
          </w:divBdr>
        </w:div>
      </w:divsChild>
    </w:div>
    <w:div w:id="2090342248">
      <w:bodyDiv w:val="1"/>
      <w:marLeft w:val="0"/>
      <w:marRight w:val="0"/>
      <w:marTop w:val="0"/>
      <w:marBottom w:val="0"/>
      <w:divBdr>
        <w:top w:val="none" w:sz="0" w:space="0" w:color="auto"/>
        <w:left w:val="none" w:sz="0" w:space="0" w:color="auto"/>
        <w:bottom w:val="none" w:sz="0" w:space="0" w:color="auto"/>
        <w:right w:val="none" w:sz="0" w:space="0" w:color="auto"/>
      </w:divBdr>
    </w:div>
    <w:div w:id="2098936405">
      <w:bodyDiv w:val="1"/>
      <w:marLeft w:val="0"/>
      <w:marRight w:val="0"/>
      <w:marTop w:val="0"/>
      <w:marBottom w:val="0"/>
      <w:divBdr>
        <w:top w:val="none" w:sz="0" w:space="0" w:color="auto"/>
        <w:left w:val="none" w:sz="0" w:space="0" w:color="auto"/>
        <w:bottom w:val="none" w:sz="0" w:space="0" w:color="auto"/>
        <w:right w:val="none" w:sz="0" w:space="0" w:color="auto"/>
      </w:divBdr>
    </w:div>
    <w:div w:id="2104065903">
      <w:bodyDiv w:val="1"/>
      <w:marLeft w:val="0"/>
      <w:marRight w:val="0"/>
      <w:marTop w:val="0"/>
      <w:marBottom w:val="0"/>
      <w:divBdr>
        <w:top w:val="none" w:sz="0" w:space="0" w:color="auto"/>
        <w:left w:val="none" w:sz="0" w:space="0" w:color="auto"/>
        <w:bottom w:val="none" w:sz="0" w:space="0" w:color="auto"/>
        <w:right w:val="none" w:sz="0" w:space="0" w:color="auto"/>
      </w:divBdr>
    </w:div>
    <w:div w:id="2108386871">
      <w:bodyDiv w:val="1"/>
      <w:marLeft w:val="0"/>
      <w:marRight w:val="0"/>
      <w:marTop w:val="0"/>
      <w:marBottom w:val="0"/>
      <w:divBdr>
        <w:top w:val="none" w:sz="0" w:space="0" w:color="auto"/>
        <w:left w:val="none" w:sz="0" w:space="0" w:color="auto"/>
        <w:bottom w:val="none" w:sz="0" w:space="0" w:color="auto"/>
        <w:right w:val="none" w:sz="0" w:space="0" w:color="auto"/>
      </w:divBdr>
    </w:div>
    <w:div w:id="2125925725">
      <w:bodyDiv w:val="1"/>
      <w:marLeft w:val="0"/>
      <w:marRight w:val="0"/>
      <w:marTop w:val="0"/>
      <w:marBottom w:val="0"/>
      <w:divBdr>
        <w:top w:val="none" w:sz="0" w:space="0" w:color="auto"/>
        <w:left w:val="none" w:sz="0" w:space="0" w:color="auto"/>
        <w:bottom w:val="none" w:sz="0" w:space="0" w:color="auto"/>
        <w:right w:val="none" w:sz="0" w:space="0" w:color="auto"/>
      </w:divBdr>
    </w:div>
    <w:div w:id="2127576076">
      <w:bodyDiv w:val="1"/>
      <w:marLeft w:val="0"/>
      <w:marRight w:val="0"/>
      <w:marTop w:val="0"/>
      <w:marBottom w:val="0"/>
      <w:divBdr>
        <w:top w:val="none" w:sz="0" w:space="0" w:color="auto"/>
        <w:left w:val="none" w:sz="0" w:space="0" w:color="auto"/>
        <w:bottom w:val="none" w:sz="0" w:space="0" w:color="auto"/>
        <w:right w:val="none" w:sz="0" w:space="0" w:color="auto"/>
      </w:divBdr>
      <w:divsChild>
        <w:div w:id="1343782684">
          <w:marLeft w:val="547"/>
          <w:marRight w:val="0"/>
          <w:marTop w:val="134"/>
          <w:marBottom w:val="0"/>
          <w:divBdr>
            <w:top w:val="none" w:sz="0" w:space="0" w:color="auto"/>
            <w:left w:val="none" w:sz="0" w:space="0" w:color="auto"/>
            <w:bottom w:val="none" w:sz="0" w:space="0" w:color="auto"/>
            <w:right w:val="none" w:sz="0" w:space="0" w:color="auto"/>
          </w:divBdr>
        </w:div>
      </w:divsChild>
    </w:div>
    <w:div w:id="2130082542">
      <w:bodyDiv w:val="1"/>
      <w:marLeft w:val="0"/>
      <w:marRight w:val="0"/>
      <w:marTop w:val="0"/>
      <w:marBottom w:val="0"/>
      <w:divBdr>
        <w:top w:val="none" w:sz="0" w:space="0" w:color="auto"/>
        <w:left w:val="none" w:sz="0" w:space="0" w:color="auto"/>
        <w:bottom w:val="none" w:sz="0" w:space="0" w:color="auto"/>
        <w:right w:val="none" w:sz="0" w:space="0" w:color="auto"/>
      </w:divBdr>
      <w:divsChild>
        <w:div w:id="469828014">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42D8A-0B00-4A46-B220-A5E632008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2044</TotalTime>
  <Pages>23</Pages>
  <Words>2724</Words>
  <Characters>15532</Characters>
  <Application>Microsoft Office Word</Application>
  <DocSecurity>0</DocSecurity>
  <Lines>129</Lines>
  <Paragraphs>36</Paragraphs>
  <ScaleCrop>false</ScaleCrop>
  <Company/>
  <LinksUpToDate>false</LinksUpToDate>
  <CharactersWithSpaces>18220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jiuming Lin</dc:creator>
  <cp:keywords/>
  <dc:description/>
  <cp:lastModifiedBy>jiuming Lin</cp:lastModifiedBy>
  <cp:revision>507</cp:revision>
  <dcterms:created xsi:type="dcterms:W3CDTF">2019-03-05T13:26:00Z</dcterms:created>
  <dcterms:modified xsi:type="dcterms:W3CDTF">2019-07-01T07:37:00Z</dcterms:modified>
</cp:coreProperties>
</file>